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EBC21E" w14:textId="24B71DAA" w:rsidR="002439EC" w:rsidRDefault="008A4C5F" w:rsidP="00C963A5">
      <w:pPr>
        <w:rPr>
          <w:lang w:val="en-US"/>
        </w:rPr>
      </w:pPr>
      <w:r>
        <w:rPr>
          <w:noProof/>
        </w:rPr>
        <w:drawing>
          <wp:anchor distT="0" distB="0" distL="114300" distR="114300" simplePos="0" relativeHeight="251658240" behindDoc="1" locked="0" layoutInCell="1" allowOverlap="1" wp14:anchorId="343CF4D8" wp14:editId="62BD7D44">
            <wp:simplePos x="0" y="0"/>
            <wp:positionH relativeFrom="column">
              <wp:posOffset>-542925</wp:posOffset>
            </wp:positionH>
            <wp:positionV relativeFrom="paragraph">
              <wp:posOffset>49530</wp:posOffset>
            </wp:positionV>
            <wp:extent cx="6915150" cy="8515350"/>
            <wp:effectExtent l="19050" t="19050" r="19050" b="19050"/>
            <wp:wrapNone/>
            <wp:docPr id="506678254" name="Picture 1"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descr="A white rectangular frame with black bord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915150" cy="8515350"/>
                    </a:xfrm>
                    <a:prstGeom prst="rect">
                      <a:avLst/>
                    </a:prstGeom>
                    <a:no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F23C42E" w14:textId="77777777" w:rsidR="00405CD7" w:rsidRDefault="00405CD7" w:rsidP="00405CD7">
      <w:pPr>
        <w:pStyle w:val="NoSpacing"/>
        <w:rPr>
          <w:b/>
          <w:bCs/>
          <w:sz w:val="36"/>
          <w:szCs w:val="36"/>
          <w:lang w:val="en-US"/>
        </w:rPr>
      </w:pPr>
    </w:p>
    <w:p w14:paraId="41D848BB" w14:textId="46296198" w:rsidR="00FF4E49" w:rsidRPr="00405CD7" w:rsidRDefault="00FF4E49" w:rsidP="00405CD7">
      <w:pPr>
        <w:pStyle w:val="NoSpacing"/>
        <w:jc w:val="center"/>
        <w:rPr>
          <w:b/>
          <w:bCs/>
          <w:sz w:val="36"/>
          <w:szCs w:val="36"/>
          <w:lang w:val="en-US"/>
        </w:rPr>
      </w:pPr>
      <w:r w:rsidRPr="00405CD7">
        <w:rPr>
          <w:b/>
          <w:bCs/>
          <w:sz w:val="36"/>
          <w:szCs w:val="36"/>
        </w:rPr>
        <w:t>ĐẠI HỌC QUỐC GIA TP.HCM</w:t>
      </w:r>
    </w:p>
    <w:p w14:paraId="216B1410" w14:textId="1E3B410A" w:rsidR="00FF4E49" w:rsidRPr="00405CD7" w:rsidRDefault="00FF4E49" w:rsidP="00405CD7">
      <w:pPr>
        <w:tabs>
          <w:tab w:val="left" w:pos="2490"/>
        </w:tabs>
        <w:spacing w:line="288" w:lineRule="auto"/>
        <w:jc w:val="center"/>
        <w:rPr>
          <w:b/>
          <w:bCs/>
          <w:sz w:val="36"/>
          <w:szCs w:val="36"/>
        </w:rPr>
      </w:pPr>
      <w:r w:rsidRPr="00405CD7">
        <w:rPr>
          <w:b/>
          <w:bCs/>
          <w:sz w:val="36"/>
          <w:szCs w:val="36"/>
        </w:rPr>
        <w:t>TRƯỜNG ĐAI HỌC CÔNG NGHỆ THÔNG TIN</w:t>
      </w:r>
    </w:p>
    <w:p w14:paraId="5CBF36C1" w14:textId="5923CFA5" w:rsidR="008F2778" w:rsidRPr="008F2778" w:rsidRDefault="00FF4E49" w:rsidP="008F2778">
      <w:pPr>
        <w:tabs>
          <w:tab w:val="left" w:pos="2490"/>
        </w:tabs>
        <w:spacing w:line="288" w:lineRule="auto"/>
        <w:jc w:val="center"/>
        <w:rPr>
          <w:b/>
          <w:bCs/>
          <w:sz w:val="36"/>
          <w:szCs w:val="36"/>
          <w:lang w:val="en-US"/>
        </w:rPr>
      </w:pPr>
      <w:r w:rsidRPr="00405CD7">
        <w:rPr>
          <w:b/>
          <w:bCs/>
          <w:sz w:val="36"/>
          <w:szCs w:val="36"/>
        </w:rPr>
        <w:t>KHOA: HỆ THỐNG THÔNG TIN</w:t>
      </w:r>
    </w:p>
    <w:p w14:paraId="21F6A5BE" w14:textId="0B0D8EAA" w:rsidR="0008542A" w:rsidRPr="0008542A" w:rsidRDefault="0008542A" w:rsidP="00405CD7">
      <w:pPr>
        <w:tabs>
          <w:tab w:val="left" w:pos="2490"/>
        </w:tabs>
        <w:spacing w:line="288" w:lineRule="auto"/>
        <w:jc w:val="center"/>
        <w:rPr>
          <w:b/>
          <w:bCs/>
          <w:sz w:val="36"/>
          <w:szCs w:val="36"/>
          <w:lang w:val="en-US"/>
        </w:rPr>
      </w:pPr>
      <w:r>
        <w:t>----</w:t>
      </w:r>
      <w:r>
        <w:rPr>
          <w:rFonts w:ascii="Segoe UI Symbol" w:eastAsia="Quattrocento Sans" w:hAnsi="Segoe UI Symbol" w:cs="Segoe UI Symbol"/>
        </w:rPr>
        <w:t>🙞🙜🕮🙞🙜</w:t>
      </w:r>
      <w:r>
        <w:t>-----</w:t>
      </w:r>
    </w:p>
    <w:p w14:paraId="5A8BCB80" w14:textId="2226D285" w:rsidR="002439EC" w:rsidRDefault="0008542A" w:rsidP="00C963A5">
      <w:pPr>
        <w:rPr>
          <w:lang w:val="en-US"/>
        </w:rPr>
      </w:pPr>
      <w:r>
        <w:rPr>
          <w:noProof/>
        </w:rPr>
        <w:drawing>
          <wp:anchor distT="0" distB="0" distL="0" distR="0" simplePos="0" relativeHeight="251658241" behindDoc="1" locked="0" layoutInCell="1" hidden="0" allowOverlap="1" wp14:anchorId="3142C7EB" wp14:editId="12E41478">
            <wp:simplePos x="0" y="0"/>
            <wp:positionH relativeFrom="column">
              <wp:posOffset>1847850</wp:posOffset>
            </wp:positionH>
            <wp:positionV relativeFrom="paragraph">
              <wp:posOffset>76200</wp:posOffset>
            </wp:positionV>
            <wp:extent cx="2114550" cy="1751330"/>
            <wp:effectExtent l="0" t="0" r="0" b="0"/>
            <wp:wrapNone/>
            <wp:docPr id="2140111407" name="image121.png" descr="A blue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blue logo with a black background&#10;&#10;Description automatically generated"/>
                    <pic:cNvPicPr preferRelativeResize="0"/>
                  </pic:nvPicPr>
                  <pic:blipFill>
                    <a:blip r:embed="rId7"/>
                    <a:srcRect/>
                    <a:stretch>
                      <a:fillRect/>
                    </a:stretch>
                  </pic:blipFill>
                  <pic:spPr>
                    <a:xfrm>
                      <a:off x="0" y="0"/>
                      <a:ext cx="2114550" cy="1751330"/>
                    </a:xfrm>
                    <a:prstGeom prst="rect">
                      <a:avLst/>
                    </a:prstGeom>
                    <a:ln/>
                  </pic:spPr>
                </pic:pic>
              </a:graphicData>
            </a:graphic>
          </wp:anchor>
        </w:drawing>
      </w:r>
    </w:p>
    <w:p w14:paraId="7D25D161" w14:textId="262F6940" w:rsidR="002439EC" w:rsidRDefault="002439EC" w:rsidP="00C963A5">
      <w:pPr>
        <w:rPr>
          <w:lang w:val="en-US"/>
        </w:rPr>
      </w:pPr>
    </w:p>
    <w:p w14:paraId="27C03B62" w14:textId="32EBB68F" w:rsidR="002439EC" w:rsidRDefault="002439EC" w:rsidP="00C963A5">
      <w:pPr>
        <w:rPr>
          <w:lang w:val="en-US"/>
        </w:rPr>
      </w:pPr>
    </w:p>
    <w:p w14:paraId="2DCA1D11" w14:textId="77777777" w:rsidR="002439EC" w:rsidRDefault="002439EC" w:rsidP="00C963A5">
      <w:pPr>
        <w:rPr>
          <w:lang w:val="en-US"/>
        </w:rPr>
      </w:pPr>
    </w:p>
    <w:p w14:paraId="595593B6" w14:textId="77777777" w:rsidR="00C963A5" w:rsidRDefault="00C963A5" w:rsidP="008F2778">
      <w:pPr>
        <w:tabs>
          <w:tab w:val="left" w:pos="3119"/>
        </w:tabs>
        <w:spacing w:line="288" w:lineRule="auto"/>
        <w:ind w:right="1404"/>
        <w:jc w:val="center"/>
        <w:rPr>
          <w:b/>
          <w:sz w:val="36"/>
          <w:szCs w:val="36"/>
          <w:lang w:val="en-US"/>
        </w:rPr>
      </w:pPr>
    </w:p>
    <w:p w14:paraId="707A241B" w14:textId="77777777" w:rsidR="00C963A5" w:rsidRDefault="00C963A5" w:rsidP="008F2778">
      <w:pPr>
        <w:tabs>
          <w:tab w:val="left" w:pos="3119"/>
        </w:tabs>
        <w:spacing w:line="288" w:lineRule="auto"/>
        <w:ind w:right="1404"/>
        <w:jc w:val="center"/>
        <w:rPr>
          <w:b/>
          <w:sz w:val="36"/>
          <w:szCs w:val="36"/>
          <w:lang w:val="en-US"/>
        </w:rPr>
      </w:pPr>
    </w:p>
    <w:p w14:paraId="64AACCFE" w14:textId="4310A441" w:rsidR="008F2778" w:rsidRDefault="008F2778" w:rsidP="008F2778">
      <w:pPr>
        <w:tabs>
          <w:tab w:val="left" w:pos="3119"/>
        </w:tabs>
        <w:spacing w:line="288" w:lineRule="auto"/>
        <w:ind w:right="1404"/>
        <w:jc w:val="center"/>
        <w:rPr>
          <w:b/>
          <w:sz w:val="36"/>
          <w:szCs w:val="36"/>
        </w:rPr>
      </w:pPr>
      <w:r>
        <w:rPr>
          <w:b/>
          <w:sz w:val="36"/>
          <w:szCs w:val="36"/>
        </w:rPr>
        <w:lastRenderedPageBreak/>
        <w:t>BÁO CÁO ĐỒ ÁN</w:t>
      </w:r>
    </w:p>
    <w:p w14:paraId="07871EFE" w14:textId="19F2DA82" w:rsidR="008F2778" w:rsidRDefault="008F2778" w:rsidP="008F2778">
      <w:pPr>
        <w:tabs>
          <w:tab w:val="left" w:pos="2410"/>
        </w:tabs>
        <w:spacing w:line="288" w:lineRule="auto"/>
        <w:ind w:right="1404"/>
        <w:jc w:val="center"/>
        <w:rPr>
          <w:b/>
          <w:sz w:val="40"/>
          <w:szCs w:val="40"/>
        </w:rPr>
      </w:pPr>
      <w:r>
        <w:rPr>
          <w:b/>
          <w:sz w:val="40"/>
          <w:szCs w:val="40"/>
        </w:rPr>
        <w:t>KHO DỮ LIỆU VÀ OLAP</w:t>
      </w:r>
    </w:p>
    <w:p w14:paraId="65BCAD45" w14:textId="71DA2306" w:rsidR="008F2778" w:rsidRDefault="008F2778" w:rsidP="008F2778">
      <w:pPr>
        <w:spacing w:line="288" w:lineRule="auto"/>
        <w:ind w:left="990" w:right="1404"/>
        <w:jc w:val="center"/>
        <w:rPr>
          <w:b/>
          <w:sz w:val="32"/>
          <w:szCs w:val="32"/>
        </w:rPr>
      </w:pPr>
      <w:r>
        <w:rPr>
          <w:b/>
          <w:sz w:val="32"/>
          <w:szCs w:val="32"/>
        </w:rPr>
        <w:t xml:space="preserve">Đề tài: </w:t>
      </w:r>
    </w:p>
    <w:p w14:paraId="12501659" w14:textId="0F2E9557" w:rsidR="008F2778" w:rsidRDefault="008F2778" w:rsidP="008F2778">
      <w:pPr>
        <w:tabs>
          <w:tab w:val="left" w:pos="2490"/>
        </w:tabs>
        <w:spacing w:line="288" w:lineRule="auto"/>
        <w:jc w:val="center"/>
        <w:rPr>
          <w:sz w:val="26"/>
          <w:szCs w:val="26"/>
        </w:rPr>
      </w:pPr>
      <w:r>
        <w:rPr>
          <w:b/>
          <w:sz w:val="26"/>
          <w:szCs w:val="26"/>
        </w:rPr>
        <w:t>GIÁO VIÊN HƯỚNG DẪN:</w:t>
      </w:r>
    </w:p>
    <w:p w14:paraId="09204CCF" w14:textId="372F587F" w:rsidR="0041733D" w:rsidRDefault="0041733D" w:rsidP="008F2778">
      <w:pPr>
        <w:pBdr>
          <w:top w:val="nil"/>
          <w:left w:val="nil"/>
          <w:bottom w:val="nil"/>
          <w:right w:val="nil"/>
          <w:between w:val="nil"/>
        </w:pBdr>
        <w:tabs>
          <w:tab w:val="left" w:pos="993"/>
          <w:tab w:val="left" w:pos="5103"/>
        </w:tabs>
        <w:spacing w:line="288" w:lineRule="auto"/>
        <w:jc w:val="center"/>
        <w:rPr>
          <w:lang w:val="en-US"/>
        </w:rPr>
      </w:pPr>
      <w:r w:rsidRPr="0041733D">
        <w:t>KS. Phạm Nguyễn Thanh Bình</w:t>
      </w:r>
    </w:p>
    <w:p w14:paraId="3BBD45E1" w14:textId="3D29D6C0" w:rsidR="008F2778" w:rsidRDefault="008F2778" w:rsidP="008F2778">
      <w:pPr>
        <w:pBdr>
          <w:top w:val="nil"/>
          <w:left w:val="nil"/>
          <w:bottom w:val="nil"/>
          <w:right w:val="nil"/>
          <w:between w:val="nil"/>
        </w:pBdr>
        <w:tabs>
          <w:tab w:val="left" w:pos="993"/>
          <w:tab w:val="left" w:pos="5103"/>
        </w:tabs>
        <w:spacing w:line="288" w:lineRule="auto"/>
        <w:jc w:val="center"/>
        <w:rPr>
          <w:color w:val="000000"/>
          <w:sz w:val="26"/>
          <w:szCs w:val="26"/>
        </w:rPr>
      </w:pPr>
      <w:r>
        <w:rPr>
          <w:b/>
          <w:color w:val="000000"/>
          <w:sz w:val="26"/>
          <w:szCs w:val="26"/>
        </w:rPr>
        <w:t>SINH VIÊN THỰC HIỆN:</w:t>
      </w:r>
    </w:p>
    <w:p w14:paraId="672EAECA" w14:textId="2C5E03A5" w:rsidR="008F2778" w:rsidRDefault="008F2778" w:rsidP="008F2778">
      <w:pPr>
        <w:pBdr>
          <w:top w:val="nil"/>
          <w:left w:val="nil"/>
          <w:bottom w:val="nil"/>
          <w:right w:val="nil"/>
          <w:between w:val="nil"/>
        </w:pBdr>
        <w:tabs>
          <w:tab w:val="left" w:pos="993"/>
          <w:tab w:val="left" w:pos="5103"/>
        </w:tabs>
        <w:spacing w:line="288" w:lineRule="auto"/>
        <w:jc w:val="center"/>
        <w:rPr>
          <w:color w:val="000000"/>
          <w:sz w:val="26"/>
          <w:szCs w:val="26"/>
        </w:rPr>
      </w:pPr>
      <w:r>
        <w:rPr>
          <w:color w:val="000000"/>
          <w:sz w:val="26"/>
          <w:szCs w:val="26"/>
        </w:rPr>
        <w:t>Phùng Thiên Phúc – 21521297</w:t>
      </w:r>
    </w:p>
    <w:p w14:paraId="04F4645C" w14:textId="127B4836" w:rsidR="008F2778" w:rsidRDefault="0041733D" w:rsidP="008F2778">
      <w:pPr>
        <w:pBdr>
          <w:top w:val="nil"/>
          <w:left w:val="nil"/>
          <w:bottom w:val="nil"/>
          <w:right w:val="nil"/>
          <w:between w:val="nil"/>
        </w:pBdr>
        <w:tabs>
          <w:tab w:val="left" w:pos="993"/>
          <w:tab w:val="left" w:pos="5103"/>
        </w:tabs>
        <w:spacing w:line="288" w:lineRule="auto"/>
        <w:jc w:val="center"/>
        <w:rPr>
          <w:color w:val="000000"/>
          <w:sz w:val="26"/>
          <w:szCs w:val="26"/>
          <w:lang w:val="en-US"/>
        </w:rPr>
      </w:pPr>
      <w:r>
        <w:rPr>
          <w:color w:val="000000"/>
          <w:sz w:val="26"/>
          <w:szCs w:val="26"/>
          <w:lang w:val="en-US"/>
        </w:rPr>
        <w:t>Phạm Mạnh Hùng – 21520901</w:t>
      </w:r>
    </w:p>
    <w:p w14:paraId="52AD198A" w14:textId="227E7DE6" w:rsidR="008F2778" w:rsidRPr="001A3D27" w:rsidRDefault="0041733D" w:rsidP="001A3D27">
      <w:pPr>
        <w:pBdr>
          <w:top w:val="nil"/>
          <w:left w:val="nil"/>
          <w:bottom w:val="nil"/>
          <w:right w:val="nil"/>
          <w:between w:val="nil"/>
        </w:pBdr>
        <w:tabs>
          <w:tab w:val="left" w:pos="993"/>
          <w:tab w:val="left" w:pos="5103"/>
        </w:tabs>
        <w:spacing w:line="288" w:lineRule="auto"/>
        <w:jc w:val="center"/>
        <w:rPr>
          <w:color w:val="000000"/>
          <w:sz w:val="26"/>
          <w:szCs w:val="26"/>
          <w:lang w:val="en-US"/>
        </w:rPr>
      </w:pPr>
      <w:r>
        <w:rPr>
          <w:color w:val="000000"/>
          <w:sz w:val="26"/>
          <w:szCs w:val="26"/>
          <w:lang w:val="en-US"/>
        </w:rPr>
        <w:t xml:space="preserve">Nguyễn Quang Lâm - </w:t>
      </w:r>
      <w:r>
        <w:rPr>
          <w:lang w:val="en-US"/>
        </w:rPr>
        <w:t>21521057</w:t>
      </w:r>
    </w:p>
    <w:p w14:paraId="55B9B6AC" w14:textId="3FDCE76A" w:rsidR="008F2778" w:rsidRDefault="008F2778" w:rsidP="008F2778">
      <w:pPr>
        <w:tabs>
          <w:tab w:val="left" w:pos="2490"/>
        </w:tabs>
        <w:spacing w:line="288" w:lineRule="auto"/>
        <w:jc w:val="center"/>
      </w:pPr>
      <w:r>
        <w:rPr>
          <w:i/>
          <w:sz w:val="26"/>
          <w:szCs w:val="26"/>
          <w:lang w:val="en-US"/>
        </w:rPr>
        <w:tab/>
      </w:r>
      <w:r>
        <w:rPr>
          <w:i/>
          <w:sz w:val="26"/>
          <w:szCs w:val="26"/>
          <w:lang w:val="en-US"/>
        </w:rPr>
        <w:tab/>
      </w:r>
      <w:r>
        <w:rPr>
          <w:i/>
          <w:sz w:val="26"/>
          <w:szCs w:val="26"/>
          <w:lang w:val="en-US"/>
        </w:rPr>
        <w:tab/>
      </w:r>
      <w:r>
        <w:rPr>
          <w:i/>
          <w:sz w:val="26"/>
          <w:szCs w:val="26"/>
        </w:rPr>
        <w:t>Thành Phố Hồ Chí Minh, Tháng 5 Năm 2024</w:t>
      </w:r>
    </w:p>
    <w:p w14:paraId="0898053E" w14:textId="77777777" w:rsidR="002439EC" w:rsidRDefault="002439EC" w:rsidP="00C963A5">
      <w:pPr>
        <w:rPr>
          <w:lang w:val="en-US"/>
        </w:rPr>
      </w:pPr>
    </w:p>
    <w:p w14:paraId="7B1FE0BA" w14:textId="1756977E" w:rsidR="003F7A34" w:rsidRDefault="003F7A34" w:rsidP="003F7A34">
      <w:pPr>
        <w:rPr>
          <w:lang w:val="en-US"/>
        </w:rPr>
      </w:pPr>
    </w:p>
    <w:p w14:paraId="5E1C0D68" w14:textId="77777777" w:rsidR="008A4C5F" w:rsidRDefault="008A4C5F" w:rsidP="003F7A34">
      <w:pPr>
        <w:rPr>
          <w:lang w:val="en-US"/>
        </w:rPr>
      </w:pPr>
    </w:p>
    <w:p w14:paraId="2DB92FE8" w14:textId="77777777" w:rsidR="009116AD" w:rsidRDefault="009116AD" w:rsidP="003F7A34">
      <w:pPr>
        <w:rPr>
          <w:lang w:val="en-US"/>
        </w:rPr>
      </w:pPr>
    </w:p>
    <w:p w14:paraId="2F466437" w14:textId="77777777" w:rsidR="009116AD" w:rsidRDefault="009116AD" w:rsidP="009116AD">
      <w:pPr>
        <w:tabs>
          <w:tab w:val="left" w:pos="2490"/>
        </w:tabs>
        <w:spacing w:line="288" w:lineRule="auto"/>
        <w:jc w:val="center"/>
        <w:rPr>
          <w:b/>
        </w:rPr>
      </w:pPr>
      <w:r>
        <w:rPr>
          <w:b/>
        </w:rPr>
        <w:t>NHẬN XÉT CỦA GIÁO VIÊN HƯỚNG DẪN</w:t>
      </w:r>
    </w:p>
    <w:p w14:paraId="3A7F6D2B" w14:textId="73DC1F7A" w:rsidR="009116AD" w:rsidRDefault="009116AD" w:rsidP="009116AD">
      <w:pPr>
        <w:tabs>
          <w:tab w:val="left" w:pos="2490"/>
        </w:tabs>
        <w:spacing w:line="288" w:lineRule="auto"/>
      </w:pPr>
      <w:r>
        <w:t>................................................................................................................................</w:t>
      </w:r>
    </w:p>
    <w:p w14:paraId="458BE6A2" w14:textId="5EB08DB2" w:rsidR="009116AD" w:rsidRDefault="009116AD" w:rsidP="009116AD">
      <w:pPr>
        <w:tabs>
          <w:tab w:val="left" w:pos="2490"/>
        </w:tabs>
        <w:spacing w:line="288" w:lineRule="auto"/>
      </w:pPr>
      <w:r>
        <w:t>................................................................................................................................</w:t>
      </w:r>
    </w:p>
    <w:p w14:paraId="231BB0CA" w14:textId="3638C19A" w:rsidR="009116AD" w:rsidRDefault="009116AD" w:rsidP="009116AD">
      <w:pPr>
        <w:tabs>
          <w:tab w:val="left" w:pos="2490"/>
        </w:tabs>
        <w:spacing w:line="288" w:lineRule="auto"/>
      </w:pPr>
      <w:r>
        <w:t>................................................................................................................................</w:t>
      </w:r>
    </w:p>
    <w:p w14:paraId="314BF7C9" w14:textId="7A9186CB" w:rsidR="009116AD" w:rsidRDefault="009116AD" w:rsidP="009116AD">
      <w:pPr>
        <w:tabs>
          <w:tab w:val="left" w:pos="2490"/>
        </w:tabs>
        <w:spacing w:line="288" w:lineRule="auto"/>
      </w:pPr>
      <w:r>
        <w:t>................................................................................................................................</w:t>
      </w:r>
    </w:p>
    <w:p w14:paraId="4A6DB2CF" w14:textId="12654CE4" w:rsidR="009116AD" w:rsidRDefault="009116AD" w:rsidP="009116AD">
      <w:pPr>
        <w:tabs>
          <w:tab w:val="left" w:pos="2490"/>
        </w:tabs>
        <w:spacing w:line="288" w:lineRule="auto"/>
      </w:pPr>
      <w:r>
        <w:t>................................................................................................................................</w:t>
      </w:r>
    </w:p>
    <w:p w14:paraId="6D719267" w14:textId="5343700A" w:rsidR="009116AD" w:rsidRDefault="009116AD" w:rsidP="009116AD">
      <w:pPr>
        <w:tabs>
          <w:tab w:val="left" w:pos="2490"/>
        </w:tabs>
        <w:spacing w:line="288" w:lineRule="auto"/>
      </w:pPr>
      <w:r>
        <w:t>................................................................................................................................</w:t>
      </w:r>
    </w:p>
    <w:p w14:paraId="390A6624" w14:textId="5D2E05B9" w:rsidR="009116AD" w:rsidRDefault="009116AD" w:rsidP="009116AD">
      <w:pPr>
        <w:tabs>
          <w:tab w:val="left" w:pos="2490"/>
        </w:tabs>
        <w:spacing w:line="288" w:lineRule="auto"/>
      </w:pPr>
      <w:r>
        <w:t>................................................................................................................................</w:t>
      </w:r>
    </w:p>
    <w:p w14:paraId="5EFD3C22" w14:textId="499E7F18" w:rsidR="009116AD" w:rsidRDefault="009116AD" w:rsidP="009116AD">
      <w:pPr>
        <w:tabs>
          <w:tab w:val="left" w:pos="2490"/>
        </w:tabs>
        <w:spacing w:line="288" w:lineRule="auto"/>
      </w:pPr>
      <w:r>
        <w:t>................................................................................................................................</w:t>
      </w:r>
    </w:p>
    <w:p w14:paraId="33F8C203" w14:textId="607EA358" w:rsidR="009116AD" w:rsidRDefault="009116AD" w:rsidP="009116AD">
      <w:pPr>
        <w:tabs>
          <w:tab w:val="left" w:pos="2490"/>
        </w:tabs>
        <w:spacing w:line="288" w:lineRule="auto"/>
      </w:pPr>
      <w:r>
        <w:t>................................................................................................................................</w:t>
      </w:r>
    </w:p>
    <w:p w14:paraId="6937C8E0" w14:textId="754D48D2" w:rsidR="009116AD" w:rsidRDefault="009116AD" w:rsidP="009116AD">
      <w:pPr>
        <w:tabs>
          <w:tab w:val="left" w:pos="2490"/>
        </w:tabs>
        <w:spacing w:line="288" w:lineRule="auto"/>
      </w:pPr>
      <w:r>
        <w:t>................................................................................................................................</w:t>
      </w:r>
    </w:p>
    <w:p w14:paraId="1C2226C6" w14:textId="30EFA909" w:rsidR="009116AD" w:rsidRDefault="009116AD" w:rsidP="009116AD">
      <w:pPr>
        <w:tabs>
          <w:tab w:val="left" w:pos="2490"/>
        </w:tabs>
        <w:spacing w:line="288" w:lineRule="auto"/>
      </w:pPr>
      <w:r>
        <w:t>................................................................................................................................</w:t>
      </w:r>
    </w:p>
    <w:p w14:paraId="653634E5" w14:textId="753484C6" w:rsidR="009116AD" w:rsidRDefault="009116AD" w:rsidP="009116AD">
      <w:pPr>
        <w:tabs>
          <w:tab w:val="left" w:pos="2490"/>
        </w:tabs>
        <w:spacing w:line="288" w:lineRule="auto"/>
      </w:pPr>
      <w:r>
        <w:lastRenderedPageBreak/>
        <w:t>................................................................................................................................</w:t>
      </w:r>
    </w:p>
    <w:p w14:paraId="6B983385" w14:textId="1659EF12" w:rsidR="009116AD" w:rsidRPr="009116AD" w:rsidRDefault="009116AD" w:rsidP="009116AD">
      <w:pPr>
        <w:tabs>
          <w:tab w:val="left" w:pos="2490"/>
        </w:tabs>
        <w:spacing w:line="288" w:lineRule="auto"/>
        <w:rPr>
          <w:lang w:val="en-US"/>
        </w:rPr>
      </w:pPr>
      <w:r>
        <w:t>................................................................................................................................</w:t>
      </w:r>
    </w:p>
    <w:p w14:paraId="48FD5899" w14:textId="13353FE9" w:rsidR="009116AD" w:rsidRDefault="009116AD" w:rsidP="009116AD">
      <w:pPr>
        <w:tabs>
          <w:tab w:val="left" w:pos="2490"/>
        </w:tabs>
        <w:spacing w:line="288" w:lineRule="auto"/>
      </w:pPr>
      <w:r>
        <w:t>................................................................................................................................</w:t>
      </w:r>
    </w:p>
    <w:p w14:paraId="3A3CB2FC" w14:textId="7CE19439" w:rsidR="009116AD" w:rsidRDefault="009116AD" w:rsidP="009116AD">
      <w:pPr>
        <w:tabs>
          <w:tab w:val="left" w:pos="2490"/>
        </w:tabs>
        <w:spacing w:line="288" w:lineRule="auto"/>
      </w:pPr>
      <w:r>
        <w:t>................................................................................................................................</w:t>
      </w:r>
    </w:p>
    <w:p w14:paraId="45AB3960" w14:textId="750052F4" w:rsidR="009116AD" w:rsidRDefault="009116AD" w:rsidP="009116AD">
      <w:pPr>
        <w:tabs>
          <w:tab w:val="left" w:pos="2490"/>
        </w:tabs>
        <w:spacing w:line="288" w:lineRule="auto"/>
      </w:pPr>
      <w:r>
        <w:t>................................................................................................................................</w:t>
      </w:r>
    </w:p>
    <w:p w14:paraId="54C4EAD2" w14:textId="287B4B69" w:rsidR="009116AD" w:rsidRDefault="009116AD" w:rsidP="009116AD">
      <w:pPr>
        <w:tabs>
          <w:tab w:val="left" w:pos="2490"/>
        </w:tabs>
        <w:spacing w:line="288" w:lineRule="auto"/>
      </w:pPr>
      <w:r>
        <w:t>................................................................................................................................</w:t>
      </w:r>
    </w:p>
    <w:p w14:paraId="2171570D" w14:textId="1D08BCDC" w:rsidR="009116AD" w:rsidRDefault="009116AD" w:rsidP="009116AD">
      <w:pPr>
        <w:tabs>
          <w:tab w:val="left" w:pos="2490"/>
        </w:tabs>
        <w:spacing w:line="288" w:lineRule="auto"/>
      </w:pPr>
      <w:r>
        <w:t>................................................................................................................................</w:t>
      </w:r>
    </w:p>
    <w:p w14:paraId="62005D3B" w14:textId="4F307654" w:rsidR="009116AD" w:rsidRDefault="009116AD" w:rsidP="00405CD7">
      <w:pPr>
        <w:tabs>
          <w:tab w:val="left" w:pos="2490"/>
        </w:tabs>
        <w:spacing w:line="288" w:lineRule="auto"/>
        <w:rPr>
          <w:lang w:val="en-US"/>
        </w:rPr>
      </w:pPr>
      <w:r>
        <w:t>................................................................................................................................</w:t>
      </w:r>
    </w:p>
    <w:p w14:paraId="7371190F" w14:textId="77777777" w:rsidR="001A3D27" w:rsidRDefault="001A3D27" w:rsidP="001A3D27">
      <w:pPr>
        <w:tabs>
          <w:tab w:val="left" w:pos="2490"/>
        </w:tabs>
        <w:spacing w:line="288" w:lineRule="auto"/>
      </w:pPr>
      <w:r>
        <w:t>................................................................................................................................</w:t>
      </w:r>
    </w:p>
    <w:p w14:paraId="54DB5CD1" w14:textId="77777777" w:rsidR="001A3D27" w:rsidRDefault="001A3D27" w:rsidP="001A3D27">
      <w:pPr>
        <w:tabs>
          <w:tab w:val="left" w:pos="2490"/>
        </w:tabs>
        <w:spacing w:line="288" w:lineRule="auto"/>
      </w:pPr>
      <w:r>
        <w:t>................................................................................................................................</w:t>
      </w:r>
    </w:p>
    <w:p w14:paraId="7E84AE3D" w14:textId="77777777" w:rsidR="001A3D27" w:rsidRDefault="001A3D27" w:rsidP="001A3D27">
      <w:pPr>
        <w:tabs>
          <w:tab w:val="left" w:pos="2490"/>
        </w:tabs>
        <w:spacing w:line="288" w:lineRule="auto"/>
      </w:pPr>
      <w:r>
        <w:t>................................................................................................................................</w:t>
      </w:r>
    </w:p>
    <w:p w14:paraId="431D6514" w14:textId="77777777" w:rsidR="001A3D27" w:rsidRPr="00405CD7" w:rsidRDefault="001A3D27" w:rsidP="001A3D27">
      <w:pPr>
        <w:tabs>
          <w:tab w:val="left" w:pos="2490"/>
        </w:tabs>
        <w:spacing w:line="288" w:lineRule="auto"/>
        <w:rPr>
          <w:lang w:val="en-US"/>
        </w:rPr>
      </w:pPr>
      <w:r>
        <w:t>................................................................................................................................</w:t>
      </w:r>
    </w:p>
    <w:p w14:paraId="25EC0C6D" w14:textId="77777777" w:rsidR="001A3D27" w:rsidRDefault="001A3D27" w:rsidP="001A3D27">
      <w:pPr>
        <w:tabs>
          <w:tab w:val="left" w:pos="2490"/>
        </w:tabs>
        <w:spacing w:line="288" w:lineRule="auto"/>
      </w:pPr>
      <w:r>
        <w:t>................................................................................................................................</w:t>
      </w:r>
    </w:p>
    <w:p w14:paraId="6BA569DE" w14:textId="77777777" w:rsidR="001A3D27" w:rsidRDefault="001A3D27" w:rsidP="001A3D27">
      <w:pPr>
        <w:tabs>
          <w:tab w:val="left" w:pos="2490"/>
        </w:tabs>
        <w:spacing w:line="288" w:lineRule="auto"/>
      </w:pPr>
      <w:r>
        <w:lastRenderedPageBreak/>
        <w:t>................................................................................................................................</w:t>
      </w:r>
    </w:p>
    <w:p w14:paraId="43DB534C" w14:textId="77777777" w:rsidR="001A3D27" w:rsidRDefault="001A3D27" w:rsidP="001A3D27">
      <w:pPr>
        <w:tabs>
          <w:tab w:val="left" w:pos="2490"/>
        </w:tabs>
        <w:spacing w:line="288" w:lineRule="auto"/>
      </w:pPr>
      <w:r>
        <w:t>................................................................................................................................</w:t>
      </w:r>
    </w:p>
    <w:p w14:paraId="501768F2" w14:textId="77777777" w:rsidR="001A3D27" w:rsidRPr="00405CD7" w:rsidRDefault="001A3D27" w:rsidP="001A3D27">
      <w:pPr>
        <w:tabs>
          <w:tab w:val="left" w:pos="2490"/>
        </w:tabs>
        <w:spacing w:line="288" w:lineRule="auto"/>
        <w:rPr>
          <w:lang w:val="en-US"/>
        </w:rPr>
      </w:pPr>
      <w:r>
        <w:t>................................................................................................................................</w:t>
      </w:r>
    </w:p>
    <w:p w14:paraId="22A38492" w14:textId="77777777" w:rsidR="00A34660" w:rsidRDefault="00A34660" w:rsidP="00A34660">
      <w:pPr>
        <w:tabs>
          <w:tab w:val="left" w:pos="2490"/>
        </w:tabs>
        <w:spacing w:line="288" w:lineRule="auto"/>
      </w:pPr>
      <w:r>
        <w:t>................................................................................................................................</w:t>
      </w:r>
    </w:p>
    <w:p w14:paraId="76218DC2" w14:textId="77777777" w:rsidR="00A34660" w:rsidRDefault="00A34660" w:rsidP="00A34660">
      <w:pPr>
        <w:tabs>
          <w:tab w:val="left" w:pos="2490"/>
        </w:tabs>
        <w:spacing w:line="288" w:lineRule="auto"/>
      </w:pPr>
      <w:r>
        <w:t>................................................................................................................................</w:t>
      </w:r>
    </w:p>
    <w:p w14:paraId="00483894" w14:textId="77777777" w:rsidR="00A34660" w:rsidRDefault="00A34660" w:rsidP="00A34660">
      <w:pPr>
        <w:tabs>
          <w:tab w:val="left" w:pos="2490"/>
        </w:tabs>
        <w:spacing w:line="288" w:lineRule="auto"/>
      </w:pPr>
      <w:r>
        <w:t>................................................................................................................................</w:t>
      </w:r>
    </w:p>
    <w:p w14:paraId="2054E20F" w14:textId="7886BE7A" w:rsidR="001A3D27" w:rsidRDefault="00A34660" w:rsidP="00405CD7">
      <w:pPr>
        <w:tabs>
          <w:tab w:val="left" w:pos="2490"/>
        </w:tabs>
        <w:spacing w:line="288" w:lineRule="auto"/>
        <w:rPr>
          <w:lang w:val="en-US"/>
        </w:rPr>
      </w:pPr>
      <w:r>
        <w:t>................................................................................................................................</w:t>
      </w:r>
    </w:p>
    <w:p w14:paraId="6B5186E8" w14:textId="77777777" w:rsidR="00A34660" w:rsidRDefault="00A34660" w:rsidP="00A34660">
      <w:pPr>
        <w:tabs>
          <w:tab w:val="left" w:pos="2490"/>
        </w:tabs>
        <w:spacing w:line="288" w:lineRule="auto"/>
      </w:pPr>
      <w:r>
        <w:t>................................................................................................................................</w:t>
      </w:r>
    </w:p>
    <w:p w14:paraId="31B164C6" w14:textId="77777777" w:rsidR="00A34660" w:rsidRDefault="00A34660" w:rsidP="00A34660">
      <w:pPr>
        <w:tabs>
          <w:tab w:val="left" w:pos="2490"/>
        </w:tabs>
        <w:spacing w:line="288" w:lineRule="auto"/>
      </w:pPr>
      <w:r>
        <w:t>................................................................................................................................</w:t>
      </w:r>
    </w:p>
    <w:p w14:paraId="7D73C862" w14:textId="77777777" w:rsidR="00A34660" w:rsidRPr="001A3D27" w:rsidRDefault="00A34660" w:rsidP="00A34660">
      <w:pPr>
        <w:tabs>
          <w:tab w:val="left" w:pos="2490"/>
        </w:tabs>
        <w:spacing w:line="288" w:lineRule="auto"/>
        <w:rPr>
          <w:lang w:val="en-US"/>
        </w:rPr>
      </w:pPr>
      <w:r>
        <w:t>................................................................................................................................</w:t>
      </w:r>
    </w:p>
    <w:p w14:paraId="40856694" w14:textId="77777777" w:rsidR="00A34660" w:rsidRDefault="00A34660" w:rsidP="00A34660">
      <w:pPr>
        <w:tabs>
          <w:tab w:val="left" w:pos="2490"/>
        </w:tabs>
        <w:spacing w:line="288" w:lineRule="auto"/>
      </w:pPr>
      <w:r>
        <w:t>................................................................................................................................</w:t>
      </w:r>
    </w:p>
    <w:p w14:paraId="58BD17C7" w14:textId="77777777" w:rsidR="00A34660" w:rsidRDefault="00A34660" w:rsidP="00A34660">
      <w:pPr>
        <w:tabs>
          <w:tab w:val="left" w:pos="2490"/>
        </w:tabs>
        <w:spacing w:line="288" w:lineRule="auto"/>
      </w:pPr>
      <w:r>
        <w:t>................................................................................................................................</w:t>
      </w:r>
    </w:p>
    <w:p w14:paraId="6946093A" w14:textId="77777777" w:rsidR="00A34660" w:rsidRPr="001A3D27" w:rsidRDefault="00A34660" w:rsidP="00A34660">
      <w:pPr>
        <w:tabs>
          <w:tab w:val="left" w:pos="2490"/>
        </w:tabs>
        <w:spacing w:line="288" w:lineRule="auto"/>
        <w:rPr>
          <w:lang w:val="en-US"/>
        </w:rPr>
      </w:pPr>
      <w:r>
        <w:t>................................................................................................................................</w:t>
      </w:r>
    </w:p>
    <w:p w14:paraId="1C9C8229" w14:textId="77777777" w:rsidR="00A34660" w:rsidRDefault="00A34660" w:rsidP="00A34660">
      <w:pPr>
        <w:tabs>
          <w:tab w:val="left" w:pos="2490"/>
        </w:tabs>
        <w:spacing w:line="288" w:lineRule="auto"/>
      </w:pPr>
      <w:r>
        <w:lastRenderedPageBreak/>
        <w:t>................................................................................................................................</w:t>
      </w:r>
    </w:p>
    <w:p w14:paraId="3B3A2840" w14:textId="77777777" w:rsidR="00A34660" w:rsidRDefault="00A34660" w:rsidP="00A34660">
      <w:pPr>
        <w:tabs>
          <w:tab w:val="left" w:pos="2490"/>
        </w:tabs>
        <w:spacing w:line="288" w:lineRule="auto"/>
      </w:pPr>
      <w:r>
        <w:t>................................................................................................................................</w:t>
      </w:r>
    </w:p>
    <w:p w14:paraId="63D48725" w14:textId="1992D262" w:rsidR="00A34660" w:rsidRDefault="00A34660" w:rsidP="00405CD7">
      <w:pPr>
        <w:tabs>
          <w:tab w:val="left" w:pos="2490"/>
        </w:tabs>
        <w:spacing w:line="288" w:lineRule="auto"/>
        <w:rPr>
          <w:lang w:val="en-US"/>
        </w:rPr>
      </w:pPr>
      <w:r>
        <w:t>................................................................................................................................</w:t>
      </w:r>
    </w:p>
    <w:p w14:paraId="7E078001" w14:textId="77777777" w:rsidR="00A34660" w:rsidRDefault="00A34660" w:rsidP="00A34660">
      <w:pPr>
        <w:tabs>
          <w:tab w:val="left" w:pos="2490"/>
        </w:tabs>
        <w:spacing w:line="288" w:lineRule="auto"/>
      </w:pPr>
      <w:r>
        <w:t>................................................................................................................................</w:t>
      </w:r>
    </w:p>
    <w:p w14:paraId="571FE7AB" w14:textId="7D2A571E" w:rsidR="00A34660" w:rsidRPr="00A34660" w:rsidRDefault="00A34660" w:rsidP="00405CD7">
      <w:pPr>
        <w:tabs>
          <w:tab w:val="left" w:pos="2490"/>
        </w:tabs>
        <w:spacing w:line="288" w:lineRule="auto"/>
        <w:rPr>
          <w:lang w:val="en-US"/>
        </w:rPr>
      </w:pPr>
      <w:r>
        <w:t>................................................................................................................................</w:t>
      </w:r>
    </w:p>
    <w:p w14:paraId="2116419C" w14:textId="1F9C4F03" w:rsidR="009116AD" w:rsidRDefault="009116AD" w:rsidP="00405CD7">
      <w:pPr>
        <w:tabs>
          <w:tab w:val="left" w:pos="2490"/>
        </w:tabs>
        <w:spacing w:line="288" w:lineRule="auto"/>
        <w:ind w:left="5040" w:right="-472"/>
      </w:pPr>
      <w:r>
        <w:t>……., ngày……...tháng……năm</w:t>
      </w:r>
      <w:r w:rsidR="00405CD7">
        <w:rPr>
          <w:lang w:val="en-US"/>
        </w:rPr>
        <w:t xml:space="preserve"> </w:t>
      </w:r>
      <w:r>
        <w:t xml:space="preserve"> 2024</w:t>
      </w:r>
    </w:p>
    <w:p w14:paraId="6DDFB1AB" w14:textId="77777777" w:rsidR="009116AD" w:rsidRDefault="009116AD" w:rsidP="009116AD">
      <w:pPr>
        <w:tabs>
          <w:tab w:val="left" w:pos="2490"/>
        </w:tabs>
        <w:spacing w:line="288" w:lineRule="auto"/>
        <w:ind w:left="5040"/>
      </w:pPr>
      <w:r>
        <w:tab/>
        <w:t xml:space="preserve">       Người nhận xét</w:t>
      </w:r>
    </w:p>
    <w:p w14:paraId="77B89A39" w14:textId="3098D767" w:rsidR="00DC455E" w:rsidRDefault="009116AD" w:rsidP="00A34660">
      <w:pPr>
        <w:tabs>
          <w:tab w:val="left" w:pos="2490"/>
        </w:tabs>
        <w:spacing w:line="288" w:lineRule="auto"/>
        <w:ind w:left="5040"/>
        <w:rPr>
          <w:lang w:val="en-US"/>
        </w:rPr>
      </w:pPr>
      <w:r>
        <w:tab/>
        <w:t>(Ký tên và ghi rõ họ tên)</w:t>
      </w:r>
    </w:p>
    <w:p w14:paraId="536410ED" w14:textId="77777777" w:rsidR="00DC455E" w:rsidRDefault="00DC455E" w:rsidP="00C963A5">
      <w:pPr>
        <w:rPr>
          <w:lang w:val="en-US"/>
        </w:rPr>
      </w:pPr>
    </w:p>
    <w:p w14:paraId="7501BD9F" w14:textId="77777777" w:rsidR="00A34660" w:rsidRDefault="00A34660" w:rsidP="00C963A5">
      <w:pPr>
        <w:rPr>
          <w:lang w:val="en-US"/>
        </w:rPr>
      </w:pPr>
    </w:p>
    <w:p w14:paraId="155B490E" w14:textId="77777777" w:rsidR="00A34660" w:rsidRDefault="00A34660" w:rsidP="00C963A5">
      <w:pPr>
        <w:rPr>
          <w:lang w:val="en-US"/>
        </w:rPr>
      </w:pPr>
    </w:p>
    <w:p w14:paraId="746F7E85" w14:textId="77777777" w:rsidR="00DC455E" w:rsidRDefault="00DC455E" w:rsidP="00C963A5">
      <w:pPr>
        <w:rPr>
          <w:lang w:val="en-US"/>
        </w:rPr>
      </w:pPr>
    </w:p>
    <w:p w14:paraId="64EE57EF" w14:textId="77777777" w:rsidR="001A3D27" w:rsidRDefault="001A3D27" w:rsidP="00A34660">
      <w:pPr>
        <w:rPr>
          <w:lang w:val="en-US"/>
        </w:rPr>
      </w:pPr>
    </w:p>
    <w:p w14:paraId="292B62D0" w14:textId="77777777" w:rsidR="00C155F3" w:rsidRDefault="0077567E" w:rsidP="00C155F3">
      <w:pPr>
        <w:pStyle w:val="Heading1"/>
        <w:spacing w:before="0" w:line="360" w:lineRule="auto"/>
        <w:jc w:val="center"/>
      </w:pPr>
      <w:sdt>
        <w:sdtPr>
          <w:tag w:val="goog_rdk_0"/>
          <w:id w:val="-757676269"/>
        </w:sdtPr>
        <w:sdtEndPr/>
        <w:sdtContent>
          <w:r w:rsidR="00C155F3">
            <w:rPr>
              <w:rFonts w:ascii="Arial" w:eastAsia="Arial" w:hAnsi="Arial" w:cs="Arial"/>
            </w:rPr>
            <w:t>LỜI CẢM ƠN</w:t>
          </w:r>
        </w:sdtContent>
      </w:sdt>
    </w:p>
    <w:p w14:paraId="007A8D59" w14:textId="77777777" w:rsidR="00C155F3" w:rsidRDefault="00C155F3" w:rsidP="00C155F3">
      <w:pPr>
        <w:pBdr>
          <w:top w:val="nil"/>
          <w:left w:val="nil"/>
          <w:bottom w:val="nil"/>
          <w:right w:val="nil"/>
          <w:between w:val="nil"/>
        </w:pBdr>
        <w:spacing w:line="360" w:lineRule="auto"/>
        <w:ind w:left="265" w:right="900"/>
        <w:jc w:val="both"/>
        <w:rPr>
          <w:color w:val="000000"/>
          <w:szCs w:val="28"/>
        </w:rPr>
      </w:pPr>
      <w:r>
        <w:rPr>
          <w:color w:val="000000"/>
          <w:szCs w:val="28"/>
        </w:rPr>
        <w:t>Lời đầu tiên, nhóm chúng em xin gửi lời cảm ơn chân thành đến toàn thể giảng viên trường Đại học Công nghệ thông tin – Đại học Quốc gia TP.HCM cũng như là nhà trường vì đã giúp nhóm em có những kiến thức cơ bản làm nền tảng để thực hiện đồ án môn học này.</w:t>
      </w:r>
    </w:p>
    <w:p w14:paraId="788D4341" w14:textId="01BECD24" w:rsidR="00C155F3" w:rsidRDefault="00C155F3" w:rsidP="00C155F3">
      <w:pPr>
        <w:pBdr>
          <w:top w:val="nil"/>
          <w:left w:val="nil"/>
          <w:bottom w:val="nil"/>
          <w:right w:val="nil"/>
          <w:between w:val="nil"/>
        </w:pBdr>
        <w:spacing w:line="360" w:lineRule="auto"/>
        <w:ind w:left="265" w:right="844"/>
        <w:jc w:val="both"/>
        <w:rPr>
          <w:color w:val="000000"/>
          <w:szCs w:val="28"/>
        </w:rPr>
      </w:pPr>
      <w:r>
        <w:rPr>
          <w:color w:val="000000"/>
          <w:szCs w:val="28"/>
        </w:rPr>
        <w:t xml:space="preserve">Đặc biệt hơn nữa, chúng em xin gửi lời cảm ơn chân thành đến </w:t>
      </w:r>
      <w:r w:rsidR="00BA7D7D">
        <w:rPr>
          <w:color w:val="000000"/>
          <w:szCs w:val="28"/>
          <w:lang w:val="en-US"/>
        </w:rPr>
        <w:t xml:space="preserve">thầy </w:t>
      </w:r>
      <w:r w:rsidR="00BA7D7D" w:rsidRPr="0041733D">
        <w:t>Phạm Nguyễn Thanh Bình</w:t>
      </w:r>
      <w:r>
        <w:rPr>
          <w:color w:val="000000"/>
          <w:szCs w:val="28"/>
        </w:rPr>
        <w:t xml:space="preserve"> (Giảng viên </w:t>
      </w:r>
      <w:r w:rsidR="002259D2">
        <w:rPr>
          <w:color w:val="000000"/>
          <w:szCs w:val="28"/>
          <w:lang w:val="en-US"/>
        </w:rPr>
        <w:t xml:space="preserve">thực hành môn </w:t>
      </w:r>
      <w:r w:rsidR="002259D2" w:rsidRPr="002259D2">
        <w:rPr>
          <w:color w:val="000000"/>
          <w:szCs w:val="28"/>
          <w:lang w:val="en-US"/>
        </w:rPr>
        <w:t>Khai thác dữ liệu</w:t>
      </w:r>
      <w:r>
        <w:rPr>
          <w:color w:val="000000"/>
          <w:szCs w:val="28"/>
        </w:rPr>
        <w:t xml:space="preserve">). Thời gian vừa qua, </w:t>
      </w:r>
      <w:r w:rsidR="002259D2">
        <w:rPr>
          <w:color w:val="000000"/>
          <w:szCs w:val="28"/>
          <w:lang w:val="en-US"/>
        </w:rPr>
        <w:t>thày</w:t>
      </w:r>
      <w:r>
        <w:rPr>
          <w:color w:val="000000"/>
          <w:szCs w:val="28"/>
        </w:rPr>
        <w:t xml:space="preserve"> đã trực tiếp giảng dạy, truyền đạt kinh nghiệm, hướng dẫn chúng em một cách tận tình giúp nhóm chúng em hoàn thành tốt đồ án môn học của mình. Chúc </w:t>
      </w:r>
      <w:r w:rsidR="002259D2">
        <w:rPr>
          <w:color w:val="000000"/>
          <w:szCs w:val="28"/>
          <w:lang w:val="en-US"/>
        </w:rPr>
        <w:t>thầy</w:t>
      </w:r>
      <w:r>
        <w:rPr>
          <w:color w:val="000000"/>
          <w:szCs w:val="28"/>
        </w:rPr>
        <w:t xml:space="preserve"> sẽ luôn dồi dào sức khỏe, tràn đầy nhiệt huyết để có thể tiếp tục giảng dạy, dìu dắt những thế hệ sinh viên tiếp theo.</w:t>
      </w:r>
    </w:p>
    <w:p w14:paraId="5E5A1018" w14:textId="23FFE048" w:rsidR="00C155F3" w:rsidRDefault="00C155F3" w:rsidP="00C155F3">
      <w:pPr>
        <w:pBdr>
          <w:top w:val="nil"/>
          <w:left w:val="nil"/>
          <w:bottom w:val="nil"/>
          <w:right w:val="nil"/>
          <w:between w:val="nil"/>
        </w:pBdr>
        <w:spacing w:line="360" w:lineRule="auto"/>
        <w:ind w:left="265" w:right="844"/>
        <w:rPr>
          <w:color w:val="000000"/>
          <w:szCs w:val="28"/>
        </w:rPr>
      </w:pPr>
      <w:r>
        <w:rPr>
          <w:color w:val="000000"/>
          <w:szCs w:val="28"/>
        </w:rPr>
        <w:t xml:space="preserve">Ngoài ra, chúng em cũng gửi lời cảm ơn đến tập thể lớp </w:t>
      </w:r>
      <w:r w:rsidR="00881099" w:rsidRPr="00881099">
        <w:rPr>
          <w:color w:val="000000"/>
          <w:szCs w:val="28"/>
        </w:rPr>
        <w:t>IS252.O21</w:t>
      </w:r>
      <w:r>
        <w:rPr>
          <w:color w:val="000000"/>
          <w:szCs w:val="28"/>
        </w:rPr>
        <w:t xml:space="preserve">vì thời gian qua đã đồng hành cùng nhau. Cùng nhau học tập, tranh luận một cách sôi nổi </w:t>
      </w:r>
      <w:r>
        <w:rPr>
          <w:color w:val="000000"/>
          <w:szCs w:val="28"/>
        </w:rPr>
        <w:lastRenderedPageBreak/>
        <w:t>để xây dựng bài học một cách tốt nhất. Cảm ơn các bạn đã cùng thảo luận, đánh giá và đóng góp ý kiến, cùng học hỏi nghiên cứu để thực hiện đồ án một cách tốt nhất có thể.</w:t>
      </w:r>
    </w:p>
    <w:p w14:paraId="40285B49" w14:textId="3FF961B8" w:rsidR="00C155F3" w:rsidRDefault="00C155F3" w:rsidP="00C155F3">
      <w:pPr>
        <w:pBdr>
          <w:top w:val="nil"/>
          <w:left w:val="nil"/>
          <w:bottom w:val="nil"/>
          <w:right w:val="nil"/>
          <w:between w:val="nil"/>
        </w:pBdr>
        <w:spacing w:line="360" w:lineRule="auto"/>
        <w:ind w:left="265" w:right="844"/>
        <w:rPr>
          <w:color w:val="000000"/>
          <w:szCs w:val="28"/>
        </w:rPr>
      </w:pPr>
      <w:r>
        <w:rPr>
          <w:color w:val="000000"/>
          <w:szCs w:val="28"/>
        </w:rPr>
        <w:t xml:space="preserve">Mặc dù đã vận dụng tối đa những gì đã học được nhưng chúng em vẫn khó có thể tránh khỏi những sai sót. Chính vì vậy, nhóm em rất mong nhận được sự góp ý từ phía </w:t>
      </w:r>
      <w:r w:rsidR="002259D2">
        <w:rPr>
          <w:color w:val="000000"/>
          <w:szCs w:val="28"/>
          <w:lang w:val="en-US"/>
        </w:rPr>
        <w:t>thầy</w:t>
      </w:r>
      <w:r>
        <w:rPr>
          <w:color w:val="000000"/>
          <w:szCs w:val="28"/>
        </w:rPr>
        <w:t xml:space="preserve"> để có thể hoàn thiện một cách tốt nhất có thể. Qua đó cũng tích lũy và học hỏi kinh nghiệm để làm hành trang cho tương lai.</w:t>
      </w:r>
    </w:p>
    <w:p w14:paraId="6742CEF1" w14:textId="7FB6C73E" w:rsidR="00C155F3" w:rsidRDefault="00C155F3" w:rsidP="00C155F3">
      <w:pPr>
        <w:tabs>
          <w:tab w:val="left" w:pos="2490"/>
        </w:tabs>
        <w:spacing w:line="360" w:lineRule="auto"/>
        <w:rPr>
          <w:color w:val="000000"/>
          <w:szCs w:val="28"/>
        </w:rPr>
      </w:pPr>
      <w:r>
        <w:rPr>
          <w:color w:val="000000"/>
          <w:szCs w:val="28"/>
        </w:rPr>
        <w:t xml:space="preserve">    Chúng em xin hết và xin một lần nữa gửi lời cảm ơn chân thành đến với </w:t>
      </w:r>
      <w:r>
        <w:rPr>
          <w:color w:val="000000"/>
          <w:szCs w:val="28"/>
          <w:lang w:val="en-US"/>
        </w:rPr>
        <w:t>thầy</w:t>
      </w:r>
      <w:r>
        <w:rPr>
          <w:color w:val="000000"/>
          <w:szCs w:val="28"/>
        </w:rPr>
        <w:t>!</w:t>
      </w:r>
    </w:p>
    <w:p w14:paraId="5BB0D013" w14:textId="77777777" w:rsidR="00C155F3" w:rsidRDefault="00C155F3" w:rsidP="00C963A5">
      <w:pPr>
        <w:rPr>
          <w:lang w:val="en-US"/>
        </w:rPr>
      </w:pPr>
    </w:p>
    <w:p w14:paraId="69AF6334" w14:textId="77777777" w:rsidR="00C155F3" w:rsidRDefault="00C155F3" w:rsidP="00C155F3">
      <w:pPr>
        <w:rPr>
          <w:lang w:val="en-US"/>
        </w:rPr>
      </w:pPr>
    </w:p>
    <w:p w14:paraId="0A9F3B50" w14:textId="77777777" w:rsidR="00A34660" w:rsidRPr="00C155F3" w:rsidRDefault="00A34660" w:rsidP="00C155F3">
      <w:pPr>
        <w:rPr>
          <w:lang w:val="en-US"/>
        </w:rPr>
      </w:pPr>
    </w:p>
    <w:p w14:paraId="54A89B0C" w14:textId="77777777" w:rsidR="00C963A5" w:rsidRDefault="00C963A5" w:rsidP="00C963A5">
      <w:pPr>
        <w:rPr>
          <w:lang w:val="en-US"/>
        </w:rPr>
      </w:pPr>
    </w:p>
    <w:p w14:paraId="36B01474" w14:textId="08558A55" w:rsidR="001E4F84" w:rsidRDefault="2C70B6CD" w:rsidP="00A34660">
      <w:pPr>
        <w:pStyle w:val="Heading1"/>
        <w:spacing w:line="360" w:lineRule="auto"/>
        <w:jc w:val="center"/>
      </w:pPr>
      <w:r w:rsidRPr="001A5113">
        <w:t>Chương 1. Nhận diện bài toán khai thác dữ liệu</w:t>
      </w:r>
    </w:p>
    <w:p w14:paraId="3146FF74" w14:textId="20107240" w:rsidR="008069E7" w:rsidRDefault="00C06C99" w:rsidP="00686F16">
      <w:pPr>
        <w:pStyle w:val="Heading2"/>
        <w:numPr>
          <w:ilvl w:val="0"/>
          <w:numId w:val="13"/>
        </w:numPr>
        <w:spacing w:line="360" w:lineRule="auto"/>
      </w:pPr>
      <w:r>
        <w:t>Tổng quan về dữ liệ</w:t>
      </w:r>
      <w:r w:rsidR="0041758C">
        <w:t>u</w:t>
      </w:r>
    </w:p>
    <w:p w14:paraId="0A0DC18F" w14:textId="6CBEEF3A" w:rsidR="0041758C" w:rsidRDefault="0041758C" w:rsidP="00686F16">
      <w:pPr>
        <w:pStyle w:val="Heading3"/>
        <w:numPr>
          <w:ilvl w:val="1"/>
          <w:numId w:val="13"/>
        </w:numPr>
        <w:spacing w:line="360" w:lineRule="auto"/>
        <w:rPr>
          <w:lang w:val="en-US"/>
        </w:rPr>
      </w:pPr>
      <w:r>
        <w:rPr>
          <w:lang w:val="en-US"/>
        </w:rPr>
        <w:t>Lý do chọn đề tài</w:t>
      </w:r>
    </w:p>
    <w:p w14:paraId="697BECE2" w14:textId="2CA56B99" w:rsidR="00226B59" w:rsidRPr="00D574DC" w:rsidRDefault="00F858EB" w:rsidP="00D94B95">
      <w:pPr>
        <w:spacing w:line="360" w:lineRule="auto"/>
        <w:ind w:firstLine="720"/>
      </w:pPr>
      <w:r w:rsidRPr="00D574DC">
        <w:t>Trong những năm qua với sự phát triển của thị trường công nghiệp oto trên thế giới nói chung và Việt Nam nói riê</w:t>
      </w:r>
      <w:r w:rsidR="00712808" w:rsidRPr="00D574DC">
        <w:t>ng đã góp phần vào sự phát triển nền kinh tế toàn cầu. hiểu được vấn đề đó</w:t>
      </w:r>
      <w:r w:rsidR="00403ADB" w:rsidRPr="00D574DC">
        <w:t xml:space="preserve">. Nhóm đã quyết định xây dựng </w:t>
      </w:r>
      <w:r w:rsidR="008F347C" w:rsidRPr="00D574DC">
        <w:t>chọn đề tài "</w:t>
      </w:r>
      <w:r w:rsidR="006B3231">
        <w:rPr>
          <w:lang w:val="en-US"/>
        </w:rPr>
        <w:t xml:space="preserve">Dự đoán giá bán xe </w:t>
      </w:r>
      <w:r w:rsidR="00CA2A51">
        <w:rPr>
          <w:lang w:val="en-US"/>
        </w:rPr>
        <w:t>thực tế trên thị trường</w:t>
      </w:r>
      <w:r w:rsidR="008F347C" w:rsidRPr="00D574DC">
        <w:t>"</w:t>
      </w:r>
    </w:p>
    <w:p w14:paraId="62575E9E" w14:textId="77777777" w:rsidR="00441E05" w:rsidRPr="00D574DC" w:rsidRDefault="00441E05" w:rsidP="00D94B95">
      <w:pPr>
        <w:spacing w:line="360" w:lineRule="auto"/>
        <w:ind w:firstLine="720"/>
      </w:pPr>
      <w:r w:rsidRPr="00D574DC">
        <w:t xml:space="preserve">Hơn nữa, trong thời đại số hóa hiện nay, việc ứng dụng các kỹ thuật khai thác dữ liệu và học máy để dự đoán thị trường không chỉ mang lại lợi ích về mặt lý thuyết mà còn có giá trị thực tiễn cao. Các doanh nghiệp có thể sử dụng những kết quả từ nghiên cứu này để điều chỉnh chiến lược kinh doanh, tối ưu hóa sản xuất và phân phối, cũng như cải thiện dịch vụ khách hàng. </w:t>
      </w:r>
    </w:p>
    <w:p w14:paraId="303CCE9C" w14:textId="29314601" w:rsidR="00441E05" w:rsidRPr="00D574DC" w:rsidRDefault="00441E05" w:rsidP="00D94B95">
      <w:pPr>
        <w:spacing w:line="360" w:lineRule="auto"/>
        <w:ind w:firstLine="720"/>
      </w:pPr>
      <w:r w:rsidRPr="00D574DC">
        <w:lastRenderedPageBreak/>
        <w:t>Đồng thời, những thông tin dự đoán này cũng hỗ trợ người tiêu dùng trong việc đưa ra quyết định mua sắm thông minh và hiệu quả hơn.</w:t>
      </w:r>
    </w:p>
    <w:p w14:paraId="000EEB5A" w14:textId="72ED79D8" w:rsidR="00D574DC" w:rsidRPr="00D574DC" w:rsidRDefault="00D574DC" w:rsidP="00D94B95">
      <w:pPr>
        <w:spacing w:line="360" w:lineRule="auto"/>
        <w:ind w:firstLine="720"/>
      </w:pPr>
      <w:r w:rsidRPr="00D574DC">
        <w:t>Nhóm mong muốn đề tài này không chỉ mang lại những hiểu biết sâu sắc về thị trường ô tô mà còn cung cấp các công cụ phân tích mạnh mẽ để dự đoán và thích ứng với những thay đổi trong tương lai, qua đó góp phần vào sự phát triển bền vững của ngành công nghiệp ô tô.</w:t>
      </w:r>
    </w:p>
    <w:p w14:paraId="2C4FBCE1" w14:textId="606D9FEC" w:rsidR="0041758C" w:rsidRDefault="0041758C" w:rsidP="00686F16">
      <w:pPr>
        <w:pStyle w:val="Heading3"/>
        <w:numPr>
          <w:ilvl w:val="1"/>
          <w:numId w:val="13"/>
        </w:numPr>
        <w:spacing w:line="360" w:lineRule="auto"/>
        <w:rPr>
          <w:lang w:val="en-US"/>
        </w:rPr>
      </w:pPr>
      <w:r>
        <w:rPr>
          <w:lang w:val="en-US"/>
        </w:rPr>
        <w:t>Giới thiệu nguồn dữ liệu</w:t>
      </w:r>
    </w:p>
    <w:p w14:paraId="794AB1D6" w14:textId="543F7408" w:rsidR="006B1239" w:rsidRDefault="006B1239" w:rsidP="00D94B95">
      <w:pPr>
        <w:spacing w:line="360" w:lineRule="auto"/>
        <w:ind w:firstLine="720"/>
        <w:rPr>
          <w:lang w:val="en-US"/>
        </w:rPr>
      </w:pPr>
      <w:r>
        <w:rPr>
          <w:lang w:val="en-US"/>
        </w:rPr>
        <w:t>Dataset được lấy từ nền tảng Kaggle</w:t>
      </w:r>
      <w:r w:rsidR="00E91C62">
        <w:rPr>
          <w:lang w:val="en-US"/>
        </w:rPr>
        <w:t xml:space="preserve">, được xây dựng bởi </w:t>
      </w:r>
      <w:r w:rsidR="0061759D">
        <w:rPr>
          <w:lang w:val="en-US"/>
        </w:rPr>
        <w:t>SYED ANWAR</w:t>
      </w:r>
      <w:r w:rsidR="00B53078">
        <w:rPr>
          <w:lang w:val="en-US"/>
        </w:rPr>
        <w:t xml:space="preserve">. </w:t>
      </w:r>
      <w:r w:rsidR="00BC4EF0">
        <w:rPr>
          <w:lang w:val="en-US"/>
        </w:rPr>
        <w:t xml:space="preserve">Được cập nhật gần nhất vào tháng </w:t>
      </w:r>
      <w:r w:rsidR="003B532C">
        <w:rPr>
          <w:lang w:val="en-US"/>
        </w:rPr>
        <w:t>2/2024.</w:t>
      </w:r>
    </w:p>
    <w:p w14:paraId="0FCC9DB3" w14:textId="230B3D00" w:rsidR="003B532C" w:rsidRDefault="003B532C" w:rsidP="00D94B95">
      <w:pPr>
        <w:spacing w:line="360" w:lineRule="auto"/>
        <w:ind w:firstLine="720"/>
        <w:rPr>
          <w:lang w:val="en-US"/>
        </w:rPr>
      </w:pPr>
      <w:r>
        <w:rPr>
          <w:lang w:val="en-US"/>
        </w:rPr>
        <w:t xml:space="preserve">Dataset gồm có 16 cột và </w:t>
      </w:r>
      <w:r w:rsidR="004126EA">
        <w:rPr>
          <w:lang w:val="en-US"/>
        </w:rPr>
        <w:t>558844 dòng về thông tin, giá bán, hang sản xuất</w:t>
      </w:r>
    </w:p>
    <w:p w14:paraId="6BD1018F" w14:textId="6F189FBA" w:rsidR="00FF7BE0" w:rsidRDefault="00FF7BE0" w:rsidP="00D94B95">
      <w:pPr>
        <w:spacing w:line="360" w:lineRule="auto"/>
        <w:ind w:firstLine="720"/>
        <w:rPr>
          <w:lang w:val="en-US"/>
        </w:rPr>
      </w:pPr>
      <w:r>
        <w:rPr>
          <w:lang w:val="en-US"/>
        </w:rPr>
        <w:t>Dataset car_prices</w:t>
      </w:r>
      <w:r w:rsidRPr="00FF7BE0">
        <w:rPr>
          <w:lang w:val="en-US"/>
        </w:rPr>
        <w:t xml:space="preserve"> cung cấp một bộ sưu tập thông tin toàn diện liên quan đến các giao dịch bán các loại xe khác nhau. Bộ dữ liệu này bao gồm các chi tiết như năm, hãng sản xuất, mẫu xe, trang trí, loại thân xe, loại hộp số, số VIN (Số nhận dạng xe), </w:t>
      </w:r>
      <w:r w:rsidRPr="00FF7BE0">
        <w:rPr>
          <w:lang w:val="en-US"/>
        </w:rPr>
        <w:lastRenderedPageBreak/>
        <w:t>trạng thái đăng ký, xếp hạng tình trạng, đọc đồng hồ đo đường, màu sắc ngoại thất và nội thất, thông tin người bán, Báo cáo thị trường Manheim ( MMR), giá bán và ngày bán.</w:t>
      </w:r>
    </w:p>
    <w:p w14:paraId="167E4868" w14:textId="51160609" w:rsidR="00D94B95" w:rsidRPr="006B1239" w:rsidRDefault="00D94B95" w:rsidP="00D94B95">
      <w:pPr>
        <w:spacing w:line="360" w:lineRule="auto"/>
        <w:ind w:firstLine="360"/>
        <w:rPr>
          <w:lang w:val="en-US"/>
        </w:rPr>
      </w:pPr>
      <w:r>
        <w:rPr>
          <w:lang w:val="en-US"/>
        </w:rPr>
        <w:t xml:space="preserve">Link tải dataset: </w:t>
      </w:r>
      <w:hyperlink r:id="rId8" w:history="1">
        <w:r w:rsidR="00A419D4" w:rsidRPr="0066396D">
          <w:rPr>
            <w:rStyle w:val="Hyperlink"/>
            <w:lang w:val="en-US"/>
          </w:rPr>
          <w:t>https://www.kaggle.com/datasets/syedanwarafridi/vehicle-sales-data</w:t>
        </w:r>
      </w:hyperlink>
      <w:r w:rsidR="00A419D4">
        <w:rPr>
          <w:lang w:val="en-US"/>
        </w:rPr>
        <w:t xml:space="preserve"> </w:t>
      </w:r>
    </w:p>
    <w:p w14:paraId="75C8DAFB" w14:textId="77777777" w:rsidR="00D94B95" w:rsidRPr="00D94B95" w:rsidRDefault="00C06C99" w:rsidP="00686F16">
      <w:pPr>
        <w:pStyle w:val="Heading2"/>
        <w:numPr>
          <w:ilvl w:val="0"/>
          <w:numId w:val="13"/>
        </w:numPr>
        <w:spacing w:line="360" w:lineRule="auto"/>
      </w:pPr>
      <w:r>
        <w:t>Mô tả thuộc tính</w:t>
      </w:r>
    </w:p>
    <w:tbl>
      <w:tblPr>
        <w:tblStyle w:val="TableGrid"/>
        <w:tblW w:w="0" w:type="auto"/>
        <w:tblInd w:w="360" w:type="dxa"/>
        <w:tblLook w:val="04A0" w:firstRow="1" w:lastRow="0" w:firstColumn="1" w:lastColumn="0" w:noHBand="0" w:noVBand="1"/>
      </w:tblPr>
      <w:tblGrid>
        <w:gridCol w:w="1466"/>
        <w:gridCol w:w="2156"/>
        <w:gridCol w:w="3019"/>
        <w:gridCol w:w="2015"/>
      </w:tblGrid>
      <w:tr w:rsidR="00386F5E" w14:paraId="0E899A58" w14:textId="77777777" w:rsidTr="00386F5E">
        <w:tc>
          <w:tcPr>
            <w:tcW w:w="985" w:type="dxa"/>
            <w:shd w:val="clear" w:color="auto" w:fill="A5C9EB" w:themeFill="text2" w:themeFillTint="40"/>
          </w:tcPr>
          <w:p w14:paraId="485F0B60" w14:textId="339DD321" w:rsidR="000A786F" w:rsidRPr="009F4508" w:rsidRDefault="009F4508" w:rsidP="009F4508">
            <w:pPr>
              <w:pStyle w:val="Heading2"/>
              <w:spacing w:line="360" w:lineRule="auto"/>
              <w:jc w:val="center"/>
              <w:rPr>
                <w:sz w:val="28"/>
                <w:szCs w:val="28"/>
              </w:rPr>
            </w:pPr>
            <w:r w:rsidRPr="009F4508">
              <w:rPr>
                <w:sz w:val="28"/>
                <w:szCs w:val="28"/>
              </w:rPr>
              <w:t>STT</w:t>
            </w:r>
          </w:p>
        </w:tc>
        <w:tc>
          <w:tcPr>
            <w:tcW w:w="2250" w:type="dxa"/>
            <w:shd w:val="clear" w:color="auto" w:fill="A5C9EB" w:themeFill="text2" w:themeFillTint="40"/>
          </w:tcPr>
          <w:p w14:paraId="01444DB3" w14:textId="2A994683" w:rsidR="000A786F" w:rsidRPr="009F4508" w:rsidRDefault="009F4508" w:rsidP="009F4508">
            <w:pPr>
              <w:pStyle w:val="Heading2"/>
              <w:spacing w:line="360" w:lineRule="auto"/>
              <w:jc w:val="center"/>
              <w:rPr>
                <w:sz w:val="28"/>
                <w:szCs w:val="28"/>
              </w:rPr>
            </w:pPr>
            <w:r w:rsidRPr="009F4508">
              <w:rPr>
                <w:sz w:val="28"/>
                <w:szCs w:val="28"/>
              </w:rPr>
              <w:t>Tên thuộc tính</w:t>
            </w:r>
          </w:p>
        </w:tc>
        <w:tc>
          <w:tcPr>
            <w:tcW w:w="3298" w:type="dxa"/>
            <w:shd w:val="clear" w:color="auto" w:fill="A5C9EB" w:themeFill="text2" w:themeFillTint="40"/>
          </w:tcPr>
          <w:p w14:paraId="34658E1D" w14:textId="5C210DCF" w:rsidR="000A786F" w:rsidRPr="009F4508" w:rsidRDefault="009F4508" w:rsidP="009F4508">
            <w:pPr>
              <w:pStyle w:val="Heading2"/>
              <w:spacing w:line="360" w:lineRule="auto"/>
              <w:jc w:val="center"/>
              <w:rPr>
                <w:sz w:val="28"/>
                <w:szCs w:val="28"/>
              </w:rPr>
            </w:pPr>
            <w:r w:rsidRPr="009F4508">
              <w:rPr>
                <w:sz w:val="28"/>
                <w:szCs w:val="28"/>
              </w:rPr>
              <w:t>Ý nghĩa</w:t>
            </w:r>
          </w:p>
        </w:tc>
        <w:tc>
          <w:tcPr>
            <w:tcW w:w="2123" w:type="dxa"/>
            <w:shd w:val="clear" w:color="auto" w:fill="A5C9EB" w:themeFill="text2" w:themeFillTint="40"/>
          </w:tcPr>
          <w:p w14:paraId="3709D052" w14:textId="4517515D" w:rsidR="000A786F" w:rsidRPr="009F4508" w:rsidRDefault="009F4508" w:rsidP="009F4508">
            <w:pPr>
              <w:pStyle w:val="Heading2"/>
              <w:spacing w:line="360" w:lineRule="auto"/>
              <w:jc w:val="center"/>
              <w:rPr>
                <w:sz w:val="28"/>
                <w:szCs w:val="28"/>
              </w:rPr>
            </w:pPr>
            <w:r w:rsidRPr="009F4508">
              <w:rPr>
                <w:sz w:val="28"/>
                <w:szCs w:val="28"/>
              </w:rPr>
              <w:t>Kiểu dữ liệu</w:t>
            </w:r>
          </w:p>
        </w:tc>
      </w:tr>
      <w:tr w:rsidR="009A7DF3" w14:paraId="750DDC85" w14:textId="77777777" w:rsidTr="00386F5E">
        <w:tc>
          <w:tcPr>
            <w:tcW w:w="985" w:type="dxa"/>
          </w:tcPr>
          <w:p w14:paraId="4FF2D4C5" w14:textId="39F25422" w:rsidR="000A786F" w:rsidRPr="00DE5AE2" w:rsidRDefault="009F4508" w:rsidP="00DE5AE2">
            <w:pPr>
              <w:spacing w:line="360" w:lineRule="auto"/>
              <w:rPr>
                <w:rFonts w:cstheme="majorHAnsi"/>
                <w:szCs w:val="28"/>
              </w:rPr>
            </w:pPr>
            <w:r w:rsidRPr="00DE5AE2">
              <w:rPr>
                <w:rFonts w:cstheme="majorHAnsi"/>
                <w:szCs w:val="28"/>
              </w:rPr>
              <w:t>1</w:t>
            </w:r>
          </w:p>
        </w:tc>
        <w:tc>
          <w:tcPr>
            <w:tcW w:w="2250" w:type="dxa"/>
          </w:tcPr>
          <w:p w14:paraId="31D96940" w14:textId="2687DEA8" w:rsidR="000A786F" w:rsidRPr="00DE5AE2" w:rsidRDefault="00417C5F" w:rsidP="00DE5AE2">
            <w:pPr>
              <w:spacing w:line="360" w:lineRule="auto"/>
              <w:rPr>
                <w:rFonts w:cstheme="majorHAnsi"/>
                <w:szCs w:val="28"/>
              </w:rPr>
            </w:pPr>
            <w:r w:rsidRPr="00DE5AE2">
              <w:rPr>
                <w:rFonts w:cstheme="majorHAnsi"/>
                <w:szCs w:val="28"/>
              </w:rPr>
              <w:t>Year</w:t>
            </w:r>
          </w:p>
        </w:tc>
        <w:tc>
          <w:tcPr>
            <w:tcW w:w="3298" w:type="dxa"/>
          </w:tcPr>
          <w:p w14:paraId="7CA7945D" w14:textId="2EFBF1ED" w:rsidR="000A786F" w:rsidRPr="00DE5AE2" w:rsidRDefault="00A30766" w:rsidP="00DE5AE2">
            <w:pPr>
              <w:spacing w:line="360" w:lineRule="auto"/>
              <w:rPr>
                <w:rFonts w:cstheme="majorHAnsi"/>
                <w:szCs w:val="28"/>
              </w:rPr>
            </w:pPr>
            <w:r w:rsidRPr="00DE5AE2">
              <w:rPr>
                <w:rFonts w:cstheme="majorHAnsi"/>
                <w:szCs w:val="28"/>
              </w:rPr>
              <w:t xml:space="preserve">Năm sản xuất </w:t>
            </w:r>
          </w:p>
        </w:tc>
        <w:tc>
          <w:tcPr>
            <w:tcW w:w="2123" w:type="dxa"/>
          </w:tcPr>
          <w:p w14:paraId="43F3A500" w14:textId="77777777" w:rsidR="000A786F" w:rsidRPr="00DE5AE2" w:rsidRDefault="000A786F" w:rsidP="00DE5AE2">
            <w:pPr>
              <w:spacing w:line="360" w:lineRule="auto"/>
              <w:rPr>
                <w:rFonts w:cstheme="majorHAnsi"/>
                <w:szCs w:val="28"/>
              </w:rPr>
            </w:pPr>
          </w:p>
        </w:tc>
      </w:tr>
      <w:tr w:rsidR="009A7DF3" w14:paraId="1616F060" w14:textId="77777777" w:rsidTr="00386F5E">
        <w:tc>
          <w:tcPr>
            <w:tcW w:w="985" w:type="dxa"/>
          </w:tcPr>
          <w:p w14:paraId="2FD1CD42" w14:textId="10A0B4F7" w:rsidR="000A786F" w:rsidRPr="00DE5AE2" w:rsidRDefault="009F4508" w:rsidP="00DE5AE2">
            <w:pPr>
              <w:spacing w:line="360" w:lineRule="auto"/>
              <w:rPr>
                <w:rFonts w:cstheme="majorHAnsi"/>
                <w:szCs w:val="28"/>
              </w:rPr>
            </w:pPr>
            <w:r w:rsidRPr="00DE5AE2">
              <w:rPr>
                <w:rFonts w:cstheme="majorHAnsi"/>
                <w:szCs w:val="28"/>
              </w:rPr>
              <w:t>2</w:t>
            </w:r>
          </w:p>
        </w:tc>
        <w:tc>
          <w:tcPr>
            <w:tcW w:w="2250" w:type="dxa"/>
          </w:tcPr>
          <w:p w14:paraId="1EBC2908" w14:textId="1E428D7E" w:rsidR="000A786F" w:rsidRPr="00DE5AE2" w:rsidRDefault="00417C5F" w:rsidP="00DE5AE2">
            <w:pPr>
              <w:spacing w:line="360" w:lineRule="auto"/>
              <w:rPr>
                <w:rFonts w:cstheme="majorHAnsi"/>
                <w:szCs w:val="28"/>
              </w:rPr>
            </w:pPr>
            <w:r w:rsidRPr="00DE5AE2">
              <w:rPr>
                <w:rFonts w:cstheme="majorHAnsi"/>
                <w:szCs w:val="28"/>
              </w:rPr>
              <w:t>Make</w:t>
            </w:r>
          </w:p>
        </w:tc>
        <w:tc>
          <w:tcPr>
            <w:tcW w:w="3298" w:type="dxa"/>
          </w:tcPr>
          <w:p w14:paraId="337ED965" w14:textId="3A5DFAD9" w:rsidR="000A786F" w:rsidRPr="00DE5AE2" w:rsidRDefault="00A30766" w:rsidP="00DE5AE2">
            <w:pPr>
              <w:spacing w:line="360" w:lineRule="auto"/>
              <w:rPr>
                <w:rFonts w:cstheme="majorHAnsi"/>
                <w:szCs w:val="28"/>
              </w:rPr>
            </w:pPr>
            <w:r w:rsidRPr="00DE5AE2">
              <w:rPr>
                <w:rFonts w:cstheme="majorHAnsi"/>
                <w:szCs w:val="28"/>
              </w:rPr>
              <w:t xml:space="preserve">Tên </w:t>
            </w:r>
            <w:r w:rsidR="00200017" w:rsidRPr="00DE5AE2">
              <w:rPr>
                <w:rFonts w:cstheme="majorHAnsi"/>
                <w:szCs w:val="28"/>
              </w:rPr>
              <w:t>hãng</w:t>
            </w:r>
            <w:r w:rsidRPr="00DE5AE2">
              <w:rPr>
                <w:rFonts w:cstheme="majorHAnsi"/>
                <w:szCs w:val="28"/>
              </w:rPr>
              <w:t xml:space="preserve"> sản xuất xe</w:t>
            </w:r>
          </w:p>
        </w:tc>
        <w:tc>
          <w:tcPr>
            <w:tcW w:w="2123" w:type="dxa"/>
          </w:tcPr>
          <w:p w14:paraId="2466C817" w14:textId="77777777" w:rsidR="000A786F" w:rsidRPr="00DE5AE2" w:rsidRDefault="000A786F" w:rsidP="00DE5AE2">
            <w:pPr>
              <w:spacing w:line="360" w:lineRule="auto"/>
              <w:rPr>
                <w:rFonts w:cstheme="majorHAnsi"/>
                <w:szCs w:val="28"/>
              </w:rPr>
            </w:pPr>
          </w:p>
        </w:tc>
      </w:tr>
      <w:tr w:rsidR="009A7DF3" w14:paraId="6B8D6B10" w14:textId="77777777" w:rsidTr="00386F5E">
        <w:tc>
          <w:tcPr>
            <w:tcW w:w="985" w:type="dxa"/>
          </w:tcPr>
          <w:p w14:paraId="09105A6F" w14:textId="004B19C9" w:rsidR="000A786F" w:rsidRPr="00DE5AE2" w:rsidRDefault="009F4508" w:rsidP="00DE5AE2">
            <w:pPr>
              <w:spacing w:line="360" w:lineRule="auto"/>
              <w:rPr>
                <w:rFonts w:cstheme="majorHAnsi"/>
                <w:szCs w:val="28"/>
              </w:rPr>
            </w:pPr>
            <w:r w:rsidRPr="00DE5AE2">
              <w:rPr>
                <w:rFonts w:cstheme="majorHAnsi"/>
                <w:szCs w:val="28"/>
              </w:rPr>
              <w:t>3</w:t>
            </w:r>
          </w:p>
        </w:tc>
        <w:tc>
          <w:tcPr>
            <w:tcW w:w="2250" w:type="dxa"/>
          </w:tcPr>
          <w:p w14:paraId="536A19B5" w14:textId="02B25465" w:rsidR="000A786F" w:rsidRPr="00DE5AE2" w:rsidRDefault="00417C5F" w:rsidP="00DE5AE2">
            <w:pPr>
              <w:spacing w:line="360" w:lineRule="auto"/>
              <w:rPr>
                <w:rFonts w:cstheme="majorHAnsi"/>
                <w:szCs w:val="28"/>
              </w:rPr>
            </w:pPr>
            <w:r w:rsidRPr="00DE5AE2">
              <w:rPr>
                <w:rFonts w:cstheme="majorHAnsi"/>
                <w:szCs w:val="28"/>
              </w:rPr>
              <w:t>Model</w:t>
            </w:r>
          </w:p>
        </w:tc>
        <w:tc>
          <w:tcPr>
            <w:tcW w:w="3298" w:type="dxa"/>
          </w:tcPr>
          <w:p w14:paraId="2869163D" w14:textId="180A29F9" w:rsidR="000A786F" w:rsidRPr="00DE5AE2" w:rsidRDefault="009A7DF3" w:rsidP="00DE5AE2">
            <w:pPr>
              <w:spacing w:line="360" w:lineRule="auto"/>
              <w:rPr>
                <w:rFonts w:cstheme="majorHAnsi"/>
                <w:szCs w:val="28"/>
              </w:rPr>
            </w:pPr>
            <w:r w:rsidRPr="00DE5AE2">
              <w:rPr>
                <w:rFonts w:cstheme="majorHAnsi"/>
                <w:szCs w:val="28"/>
              </w:rPr>
              <w:t>Mẫu xe cụ thể do hang sản xuất</w:t>
            </w:r>
          </w:p>
        </w:tc>
        <w:tc>
          <w:tcPr>
            <w:tcW w:w="2123" w:type="dxa"/>
          </w:tcPr>
          <w:p w14:paraId="6286E1B3" w14:textId="77777777" w:rsidR="000A786F" w:rsidRPr="00DE5AE2" w:rsidRDefault="000A786F" w:rsidP="00DE5AE2">
            <w:pPr>
              <w:spacing w:line="360" w:lineRule="auto"/>
              <w:rPr>
                <w:rFonts w:cstheme="majorHAnsi"/>
                <w:szCs w:val="28"/>
              </w:rPr>
            </w:pPr>
          </w:p>
        </w:tc>
      </w:tr>
      <w:tr w:rsidR="009A7DF3" w14:paraId="28E6CE70" w14:textId="77777777" w:rsidTr="00386F5E">
        <w:tc>
          <w:tcPr>
            <w:tcW w:w="985" w:type="dxa"/>
          </w:tcPr>
          <w:p w14:paraId="2B513941" w14:textId="5C28F462" w:rsidR="000A786F" w:rsidRPr="00DE5AE2" w:rsidRDefault="009F4508" w:rsidP="00DE5AE2">
            <w:pPr>
              <w:spacing w:line="360" w:lineRule="auto"/>
              <w:rPr>
                <w:rFonts w:cstheme="majorHAnsi"/>
                <w:szCs w:val="28"/>
              </w:rPr>
            </w:pPr>
            <w:r w:rsidRPr="00DE5AE2">
              <w:rPr>
                <w:rFonts w:cstheme="majorHAnsi"/>
                <w:szCs w:val="28"/>
              </w:rPr>
              <w:t>4</w:t>
            </w:r>
          </w:p>
        </w:tc>
        <w:tc>
          <w:tcPr>
            <w:tcW w:w="2250" w:type="dxa"/>
          </w:tcPr>
          <w:p w14:paraId="660E3094" w14:textId="3FC1F0C5" w:rsidR="000A786F" w:rsidRPr="00DE5AE2" w:rsidRDefault="00417C5F" w:rsidP="00DE5AE2">
            <w:pPr>
              <w:spacing w:line="360" w:lineRule="auto"/>
              <w:rPr>
                <w:rFonts w:cstheme="majorHAnsi"/>
                <w:szCs w:val="28"/>
              </w:rPr>
            </w:pPr>
            <w:r w:rsidRPr="00DE5AE2">
              <w:rPr>
                <w:rFonts w:cstheme="majorHAnsi"/>
                <w:szCs w:val="28"/>
              </w:rPr>
              <w:t>Trim</w:t>
            </w:r>
          </w:p>
        </w:tc>
        <w:tc>
          <w:tcPr>
            <w:tcW w:w="3298" w:type="dxa"/>
          </w:tcPr>
          <w:p w14:paraId="496A7FEC" w14:textId="5B348B25" w:rsidR="000A786F" w:rsidRPr="00DE5AE2" w:rsidRDefault="009A7DF3" w:rsidP="00DE5AE2">
            <w:pPr>
              <w:spacing w:line="360" w:lineRule="auto"/>
              <w:rPr>
                <w:rFonts w:cstheme="majorHAnsi"/>
                <w:szCs w:val="28"/>
              </w:rPr>
            </w:pPr>
            <w:r w:rsidRPr="00DE5AE2">
              <w:rPr>
                <w:rFonts w:cstheme="majorHAnsi"/>
                <w:szCs w:val="28"/>
              </w:rPr>
              <w:t xml:space="preserve">Mỗi mẫu xe sẽ có các phiên bản khác nhau, mỗi phiên </w:t>
            </w:r>
            <w:r w:rsidRPr="00DE5AE2">
              <w:rPr>
                <w:rFonts w:cstheme="majorHAnsi"/>
                <w:szCs w:val="28"/>
              </w:rPr>
              <w:lastRenderedPageBreak/>
              <w:t xml:space="preserve">bản sẽ được thể hiện trong cột trim </w:t>
            </w:r>
          </w:p>
        </w:tc>
        <w:tc>
          <w:tcPr>
            <w:tcW w:w="2123" w:type="dxa"/>
          </w:tcPr>
          <w:p w14:paraId="15BA58A1" w14:textId="77777777" w:rsidR="000A786F" w:rsidRPr="00DE5AE2" w:rsidRDefault="000A786F" w:rsidP="00DE5AE2">
            <w:pPr>
              <w:spacing w:line="360" w:lineRule="auto"/>
              <w:rPr>
                <w:rFonts w:cstheme="majorHAnsi"/>
                <w:szCs w:val="28"/>
              </w:rPr>
            </w:pPr>
          </w:p>
        </w:tc>
      </w:tr>
      <w:tr w:rsidR="009A7DF3" w14:paraId="66E0CC95" w14:textId="77777777" w:rsidTr="00386F5E">
        <w:tc>
          <w:tcPr>
            <w:tcW w:w="985" w:type="dxa"/>
          </w:tcPr>
          <w:p w14:paraId="398A7023" w14:textId="2A342E91" w:rsidR="000A786F" w:rsidRPr="00DE5AE2" w:rsidRDefault="009F4508" w:rsidP="00DE5AE2">
            <w:pPr>
              <w:spacing w:line="360" w:lineRule="auto"/>
              <w:rPr>
                <w:rFonts w:cstheme="majorHAnsi"/>
                <w:szCs w:val="28"/>
              </w:rPr>
            </w:pPr>
            <w:r w:rsidRPr="00DE5AE2">
              <w:rPr>
                <w:rFonts w:cstheme="majorHAnsi"/>
                <w:szCs w:val="28"/>
              </w:rPr>
              <w:t>5</w:t>
            </w:r>
          </w:p>
        </w:tc>
        <w:tc>
          <w:tcPr>
            <w:tcW w:w="2250" w:type="dxa"/>
          </w:tcPr>
          <w:p w14:paraId="0EFCB334" w14:textId="7AB1758A" w:rsidR="00417C5F" w:rsidRPr="00DE5AE2" w:rsidRDefault="00417C5F" w:rsidP="00DE5AE2">
            <w:pPr>
              <w:spacing w:line="360" w:lineRule="auto"/>
              <w:rPr>
                <w:rFonts w:cstheme="majorHAnsi"/>
                <w:szCs w:val="28"/>
              </w:rPr>
            </w:pPr>
            <w:r w:rsidRPr="00DE5AE2">
              <w:rPr>
                <w:rFonts w:cstheme="majorHAnsi"/>
                <w:szCs w:val="28"/>
              </w:rPr>
              <w:t>Body</w:t>
            </w:r>
          </w:p>
        </w:tc>
        <w:tc>
          <w:tcPr>
            <w:tcW w:w="3298" w:type="dxa"/>
          </w:tcPr>
          <w:p w14:paraId="0F73861E" w14:textId="3F4896E8" w:rsidR="000A786F" w:rsidRPr="00DE5AE2" w:rsidRDefault="007270ED" w:rsidP="00DE5AE2">
            <w:pPr>
              <w:spacing w:line="360" w:lineRule="auto"/>
              <w:rPr>
                <w:rFonts w:cstheme="majorHAnsi"/>
                <w:szCs w:val="28"/>
              </w:rPr>
            </w:pPr>
            <w:r w:rsidRPr="00DE5AE2">
              <w:rPr>
                <w:rFonts w:cstheme="majorHAnsi"/>
                <w:szCs w:val="28"/>
              </w:rPr>
              <w:t>Loại than xe, vd như SUV, Sedan, coupe…</w:t>
            </w:r>
          </w:p>
        </w:tc>
        <w:tc>
          <w:tcPr>
            <w:tcW w:w="2123" w:type="dxa"/>
          </w:tcPr>
          <w:p w14:paraId="5DECF787" w14:textId="77777777" w:rsidR="000A786F" w:rsidRPr="00DE5AE2" w:rsidRDefault="000A786F" w:rsidP="00DE5AE2">
            <w:pPr>
              <w:spacing w:line="360" w:lineRule="auto"/>
              <w:rPr>
                <w:rFonts w:cstheme="majorHAnsi"/>
                <w:szCs w:val="28"/>
              </w:rPr>
            </w:pPr>
          </w:p>
        </w:tc>
      </w:tr>
      <w:tr w:rsidR="009A7DF3" w14:paraId="702EE158" w14:textId="77777777" w:rsidTr="00386F5E">
        <w:tc>
          <w:tcPr>
            <w:tcW w:w="985" w:type="dxa"/>
          </w:tcPr>
          <w:p w14:paraId="59156876" w14:textId="12EFC321" w:rsidR="000A786F" w:rsidRPr="00DE5AE2" w:rsidRDefault="009F4508" w:rsidP="00DE5AE2">
            <w:pPr>
              <w:spacing w:line="360" w:lineRule="auto"/>
              <w:rPr>
                <w:rFonts w:cstheme="majorHAnsi"/>
                <w:szCs w:val="28"/>
              </w:rPr>
            </w:pPr>
            <w:r w:rsidRPr="00DE5AE2">
              <w:rPr>
                <w:rFonts w:cstheme="majorHAnsi"/>
                <w:szCs w:val="28"/>
              </w:rPr>
              <w:t>6</w:t>
            </w:r>
          </w:p>
        </w:tc>
        <w:tc>
          <w:tcPr>
            <w:tcW w:w="2250" w:type="dxa"/>
          </w:tcPr>
          <w:p w14:paraId="25556C22" w14:textId="1717FF5F" w:rsidR="000A786F" w:rsidRPr="00DE5AE2" w:rsidRDefault="00417C5F" w:rsidP="00DE5AE2">
            <w:pPr>
              <w:spacing w:line="360" w:lineRule="auto"/>
              <w:rPr>
                <w:rFonts w:cstheme="majorHAnsi"/>
                <w:szCs w:val="28"/>
              </w:rPr>
            </w:pPr>
            <w:r w:rsidRPr="00DE5AE2">
              <w:rPr>
                <w:rFonts w:cstheme="majorHAnsi"/>
                <w:szCs w:val="28"/>
              </w:rPr>
              <w:t>Transmission</w:t>
            </w:r>
          </w:p>
        </w:tc>
        <w:tc>
          <w:tcPr>
            <w:tcW w:w="3298" w:type="dxa"/>
          </w:tcPr>
          <w:p w14:paraId="59221217" w14:textId="7B72FC23" w:rsidR="000A786F" w:rsidRPr="00DE5AE2" w:rsidRDefault="009C47A5" w:rsidP="00DE5AE2">
            <w:pPr>
              <w:spacing w:line="360" w:lineRule="auto"/>
              <w:rPr>
                <w:rFonts w:cstheme="majorHAnsi"/>
                <w:szCs w:val="28"/>
              </w:rPr>
            </w:pPr>
            <w:r w:rsidRPr="00DE5AE2">
              <w:rPr>
                <w:rFonts w:cstheme="majorHAnsi"/>
                <w:szCs w:val="28"/>
              </w:rPr>
              <w:t xml:space="preserve">Hộp số của xe. </w:t>
            </w:r>
            <w:r w:rsidR="00576331" w:rsidRPr="00DE5AE2">
              <w:rPr>
                <w:rFonts w:cstheme="majorHAnsi"/>
                <w:szCs w:val="28"/>
              </w:rPr>
              <w:t>C</w:t>
            </w:r>
            <w:r w:rsidRPr="00DE5AE2">
              <w:rPr>
                <w:rFonts w:cstheme="majorHAnsi"/>
                <w:szCs w:val="28"/>
              </w:rPr>
              <w:t>ó</w:t>
            </w:r>
            <w:r w:rsidR="00576331" w:rsidRPr="00DE5AE2">
              <w:rPr>
                <w:rFonts w:cstheme="majorHAnsi"/>
                <w:szCs w:val="28"/>
              </w:rPr>
              <w:t xml:space="preserve"> giá trị có thể là tự động (automatic) hoặc số sàn(manual)</w:t>
            </w:r>
          </w:p>
        </w:tc>
        <w:tc>
          <w:tcPr>
            <w:tcW w:w="2123" w:type="dxa"/>
          </w:tcPr>
          <w:p w14:paraId="0B1CEFF9" w14:textId="77777777" w:rsidR="000A786F" w:rsidRPr="00DE5AE2" w:rsidRDefault="000A786F" w:rsidP="00DE5AE2">
            <w:pPr>
              <w:spacing w:line="360" w:lineRule="auto"/>
              <w:rPr>
                <w:rFonts w:cstheme="majorHAnsi"/>
                <w:szCs w:val="28"/>
              </w:rPr>
            </w:pPr>
          </w:p>
        </w:tc>
      </w:tr>
      <w:tr w:rsidR="009A7DF3" w14:paraId="36D51877" w14:textId="77777777" w:rsidTr="00386F5E">
        <w:tc>
          <w:tcPr>
            <w:tcW w:w="985" w:type="dxa"/>
          </w:tcPr>
          <w:p w14:paraId="5187EE85" w14:textId="6E7EA46A" w:rsidR="000A786F" w:rsidRPr="00DE5AE2" w:rsidRDefault="009F4508" w:rsidP="00DE5AE2">
            <w:pPr>
              <w:spacing w:line="360" w:lineRule="auto"/>
              <w:rPr>
                <w:rFonts w:cstheme="majorHAnsi"/>
                <w:szCs w:val="28"/>
              </w:rPr>
            </w:pPr>
            <w:r w:rsidRPr="00DE5AE2">
              <w:rPr>
                <w:rFonts w:cstheme="majorHAnsi"/>
                <w:szCs w:val="28"/>
              </w:rPr>
              <w:t>7</w:t>
            </w:r>
          </w:p>
        </w:tc>
        <w:tc>
          <w:tcPr>
            <w:tcW w:w="2250" w:type="dxa"/>
          </w:tcPr>
          <w:p w14:paraId="66D64067" w14:textId="46E10E42" w:rsidR="000A786F" w:rsidRPr="00DE5AE2" w:rsidRDefault="000021D4" w:rsidP="00DE5AE2">
            <w:pPr>
              <w:spacing w:line="360" w:lineRule="auto"/>
              <w:rPr>
                <w:rFonts w:cstheme="majorHAnsi"/>
                <w:szCs w:val="28"/>
              </w:rPr>
            </w:pPr>
            <w:r w:rsidRPr="00DE5AE2">
              <w:rPr>
                <w:rFonts w:cstheme="majorHAnsi"/>
                <w:szCs w:val="28"/>
              </w:rPr>
              <w:t>Vin</w:t>
            </w:r>
          </w:p>
        </w:tc>
        <w:tc>
          <w:tcPr>
            <w:tcW w:w="3298" w:type="dxa"/>
          </w:tcPr>
          <w:p w14:paraId="44719253" w14:textId="75F3C28F" w:rsidR="000A786F" w:rsidRPr="00DE5AE2" w:rsidRDefault="000114FA" w:rsidP="00DE5AE2">
            <w:pPr>
              <w:spacing w:line="360" w:lineRule="auto"/>
              <w:rPr>
                <w:rFonts w:cstheme="majorHAnsi"/>
                <w:szCs w:val="28"/>
              </w:rPr>
            </w:pPr>
            <w:r w:rsidRPr="00DE5AE2">
              <w:rPr>
                <w:rFonts w:cstheme="majorHAnsi"/>
                <w:szCs w:val="28"/>
              </w:rPr>
              <w:t>Số nhận dạng xe (Vehicle Identification Number). Đây là mã số duy nhất cho mỗi xe và có thể dùng để tra cứu thông tin chi tiết về xe.</w:t>
            </w:r>
          </w:p>
        </w:tc>
        <w:tc>
          <w:tcPr>
            <w:tcW w:w="2123" w:type="dxa"/>
          </w:tcPr>
          <w:p w14:paraId="54074B00" w14:textId="77777777" w:rsidR="000A786F" w:rsidRPr="00DE5AE2" w:rsidRDefault="000A786F" w:rsidP="00DE5AE2">
            <w:pPr>
              <w:spacing w:line="360" w:lineRule="auto"/>
              <w:rPr>
                <w:rFonts w:cstheme="majorHAnsi"/>
                <w:szCs w:val="28"/>
              </w:rPr>
            </w:pPr>
          </w:p>
        </w:tc>
      </w:tr>
      <w:tr w:rsidR="009A7DF3" w14:paraId="2E048984" w14:textId="77777777" w:rsidTr="00386F5E">
        <w:tc>
          <w:tcPr>
            <w:tcW w:w="985" w:type="dxa"/>
          </w:tcPr>
          <w:p w14:paraId="2818626D" w14:textId="0B767511" w:rsidR="000A786F" w:rsidRPr="00DE5AE2" w:rsidRDefault="009F4508" w:rsidP="00DE5AE2">
            <w:pPr>
              <w:spacing w:line="360" w:lineRule="auto"/>
              <w:rPr>
                <w:rFonts w:cstheme="majorHAnsi"/>
                <w:szCs w:val="28"/>
              </w:rPr>
            </w:pPr>
            <w:r w:rsidRPr="00DE5AE2">
              <w:rPr>
                <w:rFonts w:cstheme="majorHAnsi"/>
                <w:szCs w:val="28"/>
              </w:rPr>
              <w:t>8</w:t>
            </w:r>
          </w:p>
        </w:tc>
        <w:tc>
          <w:tcPr>
            <w:tcW w:w="2250" w:type="dxa"/>
          </w:tcPr>
          <w:p w14:paraId="4A84B73B" w14:textId="0E50B252" w:rsidR="000A786F" w:rsidRPr="00DE5AE2" w:rsidRDefault="000021D4" w:rsidP="00DE5AE2">
            <w:pPr>
              <w:spacing w:line="360" w:lineRule="auto"/>
              <w:rPr>
                <w:rFonts w:cstheme="majorHAnsi"/>
                <w:szCs w:val="28"/>
              </w:rPr>
            </w:pPr>
            <w:r w:rsidRPr="00DE5AE2">
              <w:rPr>
                <w:rFonts w:cstheme="majorHAnsi"/>
                <w:szCs w:val="28"/>
              </w:rPr>
              <w:t>State</w:t>
            </w:r>
          </w:p>
        </w:tc>
        <w:tc>
          <w:tcPr>
            <w:tcW w:w="3298" w:type="dxa"/>
          </w:tcPr>
          <w:p w14:paraId="60761EC9" w14:textId="28EA4E73" w:rsidR="000A786F" w:rsidRPr="00DE5AE2" w:rsidRDefault="000114FA" w:rsidP="00DE5AE2">
            <w:pPr>
              <w:spacing w:line="360" w:lineRule="auto"/>
              <w:rPr>
                <w:rFonts w:cstheme="majorHAnsi"/>
                <w:szCs w:val="28"/>
              </w:rPr>
            </w:pPr>
            <w:r w:rsidRPr="00DE5AE2">
              <w:rPr>
                <w:rFonts w:cstheme="majorHAnsi"/>
                <w:szCs w:val="28"/>
              </w:rPr>
              <w:t>Bang hoặc khu vực nơi xe được bán.</w:t>
            </w:r>
          </w:p>
        </w:tc>
        <w:tc>
          <w:tcPr>
            <w:tcW w:w="2123" w:type="dxa"/>
          </w:tcPr>
          <w:p w14:paraId="2E87E262" w14:textId="77777777" w:rsidR="000A786F" w:rsidRPr="00DE5AE2" w:rsidRDefault="000A786F" w:rsidP="00DE5AE2">
            <w:pPr>
              <w:spacing w:line="360" w:lineRule="auto"/>
              <w:rPr>
                <w:rFonts w:cstheme="majorHAnsi"/>
                <w:szCs w:val="28"/>
              </w:rPr>
            </w:pPr>
          </w:p>
        </w:tc>
      </w:tr>
      <w:tr w:rsidR="009A7DF3" w14:paraId="3B8F1CC0" w14:textId="77777777" w:rsidTr="00386F5E">
        <w:tc>
          <w:tcPr>
            <w:tcW w:w="985" w:type="dxa"/>
          </w:tcPr>
          <w:p w14:paraId="7F1C6477" w14:textId="5A75B8B5" w:rsidR="000A786F" w:rsidRPr="00DE5AE2" w:rsidRDefault="009F4508" w:rsidP="00DE5AE2">
            <w:pPr>
              <w:spacing w:line="360" w:lineRule="auto"/>
              <w:rPr>
                <w:rFonts w:cstheme="majorHAnsi"/>
                <w:szCs w:val="28"/>
              </w:rPr>
            </w:pPr>
            <w:r w:rsidRPr="00DE5AE2">
              <w:rPr>
                <w:rFonts w:cstheme="majorHAnsi"/>
                <w:szCs w:val="28"/>
              </w:rPr>
              <w:t>9</w:t>
            </w:r>
          </w:p>
        </w:tc>
        <w:tc>
          <w:tcPr>
            <w:tcW w:w="2250" w:type="dxa"/>
          </w:tcPr>
          <w:p w14:paraId="7F472F6C" w14:textId="1DAAC2D8" w:rsidR="000A786F" w:rsidRPr="00DE5AE2" w:rsidRDefault="000021D4" w:rsidP="00DE5AE2">
            <w:pPr>
              <w:spacing w:line="360" w:lineRule="auto"/>
              <w:rPr>
                <w:rFonts w:cstheme="majorHAnsi"/>
                <w:szCs w:val="28"/>
              </w:rPr>
            </w:pPr>
            <w:r w:rsidRPr="00DE5AE2">
              <w:rPr>
                <w:rFonts w:cstheme="majorHAnsi"/>
                <w:szCs w:val="28"/>
              </w:rPr>
              <w:t>Condition</w:t>
            </w:r>
          </w:p>
        </w:tc>
        <w:tc>
          <w:tcPr>
            <w:tcW w:w="3298" w:type="dxa"/>
          </w:tcPr>
          <w:p w14:paraId="68F34EB9" w14:textId="26DAEE5A" w:rsidR="000A786F" w:rsidRPr="00DE5AE2" w:rsidRDefault="000114FA" w:rsidP="00DE5AE2">
            <w:pPr>
              <w:spacing w:line="360" w:lineRule="auto"/>
              <w:rPr>
                <w:rFonts w:cstheme="majorHAnsi"/>
                <w:szCs w:val="28"/>
              </w:rPr>
            </w:pPr>
            <w:r w:rsidRPr="00DE5AE2">
              <w:rPr>
                <w:rFonts w:cstheme="majorHAnsi"/>
                <w:szCs w:val="28"/>
              </w:rPr>
              <w:t>Tình trạng của xe, ví dụ như mới, đã qua sử dụng, hoặc bị hư hỏng.</w:t>
            </w:r>
          </w:p>
        </w:tc>
        <w:tc>
          <w:tcPr>
            <w:tcW w:w="2123" w:type="dxa"/>
          </w:tcPr>
          <w:p w14:paraId="591FFF39" w14:textId="77777777" w:rsidR="000A786F" w:rsidRPr="00DE5AE2" w:rsidRDefault="000A786F" w:rsidP="00DE5AE2">
            <w:pPr>
              <w:spacing w:line="360" w:lineRule="auto"/>
              <w:rPr>
                <w:rFonts w:cstheme="majorHAnsi"/>
                <w:szCs w:val="28"/>
              </w:rPr>
            </w:pPr>
          </w:p>
        </w:tc>
      </w:tr>
      <w:tr w:rsidR="009A7DF3" w14:paraId="40879802" w14:textId="77777777" w:rsidTr="00386F5E">
        <w:tc>
          <w:tcPr>
            <w:tcW w:w="985" w:type="dxa"/>
          </w:tcPr>
          <w:p w14:paraId="7C4ED2EE" w14:textId="21F54296" w:rsidR="000A786F" w:rsidRPr="00DE5AE2" w:rsidRDefault="009F4508" w:rsidP="00DE5AE2">
            <w:pPr>
              <w:spacing w:line="360" w:lineRule="auto"/>
              <w:rPr>
                <w:rFonts w:cstheme="majorHAnsi"/>
                <w:szCs w:val="28"/>
              </w:rPr>
            </w:pPr>
            <w:r w:rsidRPr="00DE5AE2">
              <w:rPr>
                <w:rFonts w:cstheme="majorHAnsi"/>
                <w:szCs w:val="28"/>
              </w:rPr>
              <w:lastRenderedPageBreak/>
              <w:t>10</w:t>
            </w:r>
          </w:p>
        </w:tc>
        <w:tc>
          <w:tcPr>
            <w:tcW w:w="2250" w:type="dxa"/>
          </w:tcPr>
          <w:p w14:paraId="76FEE4DA" w14:textId="04832ED4" w:rsidR="000A786F" w:rsidRPr="00DE5AE2" w:rsidRDefault="000021D4" w:rsidP="00DE5AE2">
            <w:pPr>
              <w:spacing w:line="360" w:lineRule="auto"/>
              <w:rPr>
                <w:rFonts w:cstheme="majorHAnsi"/>
                <w:szCs w:val="28"/>
              </w:rPr>
            </w:pPr>
            <w:r w:rsidRPr="00DE5AE2">
              <w:rPr>
                <w:rFonts w:cstheme="majorHAnsi"/>
                <w:szCs w:val="28"/>
              </w:rPr>
              <w:t>Odometer</w:t>
            </w:r>
          </w:p>
        </w:tc>
        <w:tc>
          <w:tcPr>
            <w:tcW w:w="3298" w:type="dxa"/>
          </w:tcPr>
          <w:p w14:paraId="2B9E6AB8" w14:textId="6EE65C95" w:rsidR="000A786F" w:rsidRPr="00DE5AE2" w:rsidRDefault="001B4AD0" w:rsidP="00DE5AE2">
            <w:pPr>
              <w:spacing w:line="360" w:lineRule="auto"/>
              <w:rPr>
                <w:rFonts w:cstheme="majorHAnsi"/>
                <w:szCs w:val="28"/>
              </w:rPr>
            </w:pPr>
            <w:r w:rsidRPr="00DE5AE2">
              <w:rPr>
                <w:rFonts w:cstheme="majorHAnsi"/>
                <w:szCs w:val="28"/>
              </w:rPr>
              <w:t>Số dặm hoặc số km mà xe đã chạy. Odometer càng cao thường cho thấy xe đã qua sử dụng nhiều và có thể giảm giá trị.</w:t>
            </w:r>
          </w:p>
        </w:tc>
        <w:tc>
          <w:tcPr>
            <w:tcW w:w="2123" w:type="dxa"/>
          </w:tcPr>
          <w:p w14:paraId="7770E17E" w14:textId="77777777" w:rsidR="000A786F" w:rsidRPr="00DE5AE2" w:rsidRDefault="000A786F" w:rsidP="00DE5AE2">
            <w:pPr>
              <w:spacing w:line="360" w:lineRule="auto"/>
              <w:rPr>
                <w:rFonts w:cstheme="majorHAnsi"/>
                <w:szCs w:val="28"/>
              </w:rPr>
            </w:pPr>
          </w:p>
        </w:tc>
      </w:tr>
      <w:tr w:rsidR="009A7DF3" w14:paraId="7BB11AE3" w14:textId="77777777" w:rsidTr="00386F5E">
        <w:tc>
          <w:tcPr>
            <w:tcW w:w="985" w:type="dxa"/>
          </w:tcPr>
          <w:p w14:paraId="2CDF5AAC" w14:textId="2CC37ACC" w:rsidR="000A786F" w:rsidRPr="00DE5AE2" w:rsidRDefault="009F4508" w:rsidP="00DE5AE2">
            <w:pPr>
              <w:spacing w:line="360" w:lineRule="auto"/>
              <w:rPr>
                <w:rFonts w:cstheme="majorHAnsi"/>
                <w:szCs w:val="28"/>
              </w:rPr>
            </w:pPr>
            <w:r w:rsidRPr="00DE5AE2">
              <w:rPr>
                <w:rFonts w:cstheme="majorHAnsi"/>
                <w:szCs w:val="28"/>
              </w:rPr>
              <w:t>11</w:t>
            </w:r>
          </w:p>
        </w:tc>
        <w:tc>
          <w:tcPr>
            <w:tcW w:w="2250" w:type="dxa"/>
          </w:tcPr>
          <w:p w14:paraId="0FA63913" w14:textId="04EB80BA" w:rsidR="000A786F" w:rsidRPr="00DE5AE2" w:rsidRDefault="000021D4" w:rsidP="00DE5AE2">
            <w:pPr>
              <w:spacing w:line="360" w:lineRule="auto"/>
              <w:rPr>
                <w:rFonts w:cstheme="majorHAnsi"/>
                <w:szCs w:val="28"/>
              </w:rPr>
            </w:pPr>
            <w:r w:rsidRPr="00DE5AE2">
              <w:rPr>
                <w:rFonts w:cstheme="majorHAnsi"/>
                <w:szCs w:val="28"/>
              </w:rPr>
              <w:t>Color</w:t>
            </w:r>
          </w:p>
        </w:tc>
        <w:tc>
          <w:tcPr>
            <w:tcW w:w="3298" w:type="dxa"/>
          </w:tcPr>
          <w:p w14:paraId="76E85767" w14:textId="13D58B20" w:rsidR="000A786F" w:rsidRPr="00DE5AE2" w:rsidRDefault="001B4AD0" w:rsidP="00DE5AE2">
            <w:pPr>
              <w:spacing w:line="360" w:lineRule="auto"/>
              <w:rPr>
                <w:rFonts w:cstheme="majorHAnsi"/>
                <w:szCs w:val="28"/>
              </w:rPr>
            </w:pPr>
            <w:r w:rsidRPr="00DE5AE2">
              <w:rPr>
                <w:rFonts w:cstheme="majorHAnsi"/>
                <w:szCs w:val="28"/>
              </w:rPr>
              <w:t>Màu sơn bên ngoài của xe.</w:t>
            </w:r>
          </w:p>
        </w:tc>
        <w:tc>
          <w:tcPr>
            <w:tcW w:w="2123" w:type="dxa"/>
          </w:tcPr>
          <w:p w14:paraId="4A6E11E3" w14:textId="77777777" w:rsidR="000A786F" w:rsidRPr="00DE5AE2" w:rsidRDefault="000A786F" w:rsidP="00DE5AE2">
            <w:pPr>
              <w:spacing w:line="360" w:lineRule="auto"/>
              <w:rPr>
                <w:rFonts w:cstheme="majorHAnsi"/>
                <w:szCs w:val="28"/>
              </w:rPr>
            </w:pPr>
          </w:p>
        </w:tc>
      </w:tr>
      <w:tr w:rsidR="009A7DF3" w14:paraId="3B43B129" w14:textId="77777777" w:rsidTr="00386F5E">
        <w:tc>
          <w:tcPr>
            <w:tcW w:w="985" w:type="dxa"/>
          </w:tcPr>
          <w:p w14:paraId="5461661B" w14:textId="65524862" w:rsidR="000A786F" w:rsidRPr="00DE5AE2" w:rsidRDefault="009F4508" w:rsidP="00DE5AE2">
            <w:pPr>
              <w:spacing w:line="360" w:lineRule="auto"/>
              <w:rPr>
                <w:rFonts w:cstheme="majorHAnsi"/>
                <w:szCs w:val="28"/>
              </w:rPr>
            </w:pPr>
            <w:r w:rsidRPr="00DE5AE2">
              <w:rPr>
                <w:rFonts w:cstheme="majorHAnsi"/>
                <w:szCs w:val="28"/>
              </w:rPr>
              <w:t>12</w:t>
            </w:r>
          </w:p>
        </w:tc>
        <w:tc>
          <w:tcPr>
            <w:tcW w:w="2250" w:type="dxa"/>
          </w:tcPr>
          <w:p w14:paraId="37970C86" w14:textId="79DB11B9" w:rsidR="000A786F" w:rsidRPr="00DE5AE2" w:rsidRDefault="000021D4" w:rsidP="00DE5AE2">
            <w:pPr>
              <w:spacing w:line="360" w:lineRule="auto"/>
              <w:rPr>
                <w:rFonts w:cstheme="majorHAnsi"/>
                <w:szCs w:val="28"/>
              </w:rPr>
            </w:pPr>
            <w:r w:rsidRPr="00DE5AE2">
              <w:rPr>
                <w:rFonts w:cstheme="majorHAnsi"/>
                <w:szCs w:val="28"/>
              </w:rPr>
              <w:t>interior</w:t>
            </w:r>
          </w:p>
        </w:tc>
        <w:tc>
          <w:tcPr>
            <w:tcW w:w="3298" w:type="dxa"/>
          </w:tcPr>
          <w:p w14:paraId="38C84E0B" w14:textId="3AB0D79C" w:rsidR="000A786F" w:rsidRPr="00DE5AE2" w:rsidRDefault="001B4AD0" w:rsidP="00DE5AE2">
            <w:pPr>
              <w:spacing w:line="360" w:lineRule="auto"/>
              <w:rPr>
                <w:rFonts w:cstheme="majorHAnsi"/>
                <w:szCs w:val="28"/>
              </w:rPr>
            </w:pPr>
            <w:r w:rsidRPr="00DE5AE2">
              <w:rPr>
                <w:rFonts w:cstheme="majorHAnsi"/>
                <w:szCs w:val="28"/>
              </w:rPr>
              <w:t>Màu hoặc tình trạng của nội thất xe.</w:t>
            </w:r>
          </w:p>
        </w:tc>
        <w:tc>
          <w:tcPr>
            <w:tcW w:w="2123" w:type="dxa"/>
          </w:tcPr>
          <w:p w14:paraId="7766BBE8" w14:textId="77777777" w:rsidR="000A786F" w:rsidRPr="00DE5AE2" w:rsidRDefault="000A786F" w:rsidP="00DE5AE2">
            <w:pPr>
              <w:spacing w:line="360" w:lineRule="auto"/>
              <w:rPr>
                <w:rFonts w:cstheme="majorHAnsi"/>
                <w:szCs w:val="28"/>
              </w:rPr>
            </w:pPr>
          </w:p>
        </w:tc>
      </w:tr>
      <w:tr w:rsidR="009A7DF3" w14:paraId="28BE14B4" w14:textId="77777777" w:rsidTr="00386F5E">
        <w:tc>
          <w:tcPr>
            <w:tcW w:w="985" w:type="dxa"/>
          </w:tcPr>
          <w:p w14:paraId="2EF051BB" w14:textId="11A3F1CB" w:rsidR="000A786F" w:rsidRPr="00DE5AE2" w:rsidRDefault="009F4508" w:rsidP="00DE5AE2">
            <w:pPr>
              <w:spacing w:line="360" w:lineRule="auto"/>
              <w:rPr>
                <w:rFonts w:cstheme="majorHAnsi"/>
                <w:szCs w:val="28"/>
              </w:rPr>
            </w:pPr>
            <w:r w:rsidRPr="00DE5AE2">
              <w:rPr>
                <w:rFonts w:cstheme="majorHAnsi"/>
                <w:szCs w:val="28"/>
              </w:rPr>
              <w:t>13</w:t>
            </w:r>
          </w:p>
        </w:tc>
        <w:tc>
          <w:tcPr>
            <w:tcW w:w="2250" w:type="dxa"/>
          </w:tcPr>
          <w:p w14:paraId="547C329F" w14:textId="2C16992A" w:rsidR="000A786F" w:rsidRPr="00DE5AE2" w:rsidRDefault="00A30766" w:rsidP="00DE5AE2">
            <w:pPr>
              <w:spacing w:line="360" w:lineRule="auto"/>
              <w:rPr>
                <w:rFonts w:cstheme="majorHAnsi"/>
                <w:szCs w:val="28"/>
              </w:rPr>
            </w:pPr>
            <w:r w:rsidRPr="00DE5AE2">
              <w:rPr>
                <w:rFonts w:cstheme="majorHAnsi"/>
                <w:szCs w:val="28"/>
              </w:rPr>
              <w:t>Seller</w:t>
            </w:r>
          </w:p>
        </w:tc>
        <w:tc>
          <w:tcPr>
            <w:tcW w:w="3298" w:type="dxa"/>
          </w:tcPr>
          <w:p w14:paraId="3BAEE6BD" w14:textId="1A6BD1C2" w:rsidR="000A786F" w:rsidRPr="00DE5AE2" w:rsidRDefault="00534718" w:rsidP="00DE5AE2">
            <w:pPr>
              <w:spacing w:line="360" w:lineRule="auto"/>
              <w:rPr>
                <w:rFonts w:cstheme="majorHAnsi"/>
                <w:szCs w:val="28"/>
              </w:rPr>
            </w:pPr>
            <w:r w:rsidRPr="00DE5AE2">
              <w:rPr>
                <w:rFonts w:cstheme="majorHAnsi"/>
                <w:szCs w:val="28"/>
              </w:rPr>
              <w:t>Người bán hoặc đại lý bán xe.</w:t>
            </w:r>
          </w:p>
        </w:tc>
        <w:tc>
          <w:tcPr>
            <w:tcW w:w="2123" w:type="dxa"/>
          </w:tcPr>
          <w:p w14:paraId="3FD6A67E" w14:textId="77777777" w:rsidR="000A786F" w:rsidRPr="00DE5AE2" w:rsidRDefault="000A786F" w:rsidP="00DE5AE2">
            <w:pPr>
              <w:spacing w:line="360" w:lineRule="auto"/>
              <w:rPr>
                <w:rFonts w:cstheme="majorHAnsi"/>
                <w:szCs w:val="28"/>
              </w:rPr>
            </w:pPr>
          </w:p>
        </w:tc>
      </w:tr>
      <w:tr w:rsidR="009A7DF3" w14:paraId="652ED581" w14:textId="77777777" w:rsidTr="00386F5E">
        <w:tc>
          <w:tcPr>
            <w:tcW w:w="985" w:type="dxa"/>
          </w:tcPr>
          <w:p w14:paraId="1F2D0A92" w14:textId="0868AA6A" w:rsidR="000A786F" w:rsidRPr="00DE5AE2" w:rsidRDefault="009F4508" w:rsidP="00DE5AE2">
            <w:pPr>
              <w:spacing w:line="360" w:lineRule="auto"/>
              <w:rPr>
                <w:rFonts w:cstheme="majorHAnsi"/>
                <w:szCs w:val="28"/>
              </w:rPr>
            </w:pPr>
            <w:r w:rsidRPr="00DE5AE2">
              <w:rPr>
                <w:rFonts w:cstheme="majorHAnsi"/>
                <w:szCs w:val="28"/>
              </w:rPr>
              <w:t>14</w:t>
            </w:r>
          </w:p>
        </w:tc>
        <w:tc>
          <w:tcPr>
            <w:tcW w:w="2250" w:type="dxa"/>
          </w:tcPr>
          <w:p w14:paraId="1DFB39F7" w14:textId="26CC792D" w:rsidR="000A786F" w:rsidRPr="00DE5AE2" w:rsidRDefault="00A30766" w:rsidP="00DE5AE2">
            <w:pPr>
              <w:spacing w:line="360" w:lineRule="auto"/>
              <w:rPr>
                <w:rFonts w:cstheme="majorHAnsi"/>
                <w:szCs w:val="28"/>
              </w:rPr>
            </w:pPr>
            <w:r w:rsidRPr="00DE5AE2">
              <w:rPr>
                <w:rFonts w:cstheme="majorHAnsi"/>
                <w:szCs w:val="28"/>
              </w:rPr>
              <w:t>Mmr</w:t>
            </w:r>
          </w:p>
        </w:tc>
        <w:tc>
          <w:tcPr>
            <w:tcW w:w="3298" w:type="dxa"/>
          </w:tcPr>
          <w:p w14:paraId="49EB71AD" w14:textId="7ED052D2" w:rsidR="000A786F" w:rsidRPr="00DE5AE2" w:rsidRDefault="00534718" w:rsidP="00DE5AE2">
            <w:pPr>
              <w:spacing w:line="360" w:lineRule="auto"/>
              <w:rPr>
                <w:rFonts w:cstheme="majorHAnsi"/>
                <w:szCs w:val="28"/>
              </w:rPr>
            </w:pPr>
            <w:r w:rsidRPr="00DE5AE2">
              <w:rPr>
                <w:rFonts w:cstheme="majorHAnsi"/>
                <w:szCs w:val="28"/>
              </w:rPr>
              <w:t>Giá trị thị trường dự đoán (Manheim Market Report) của xe. Đây là giá trị tham khảo để đánh giá giá trị thị trường của xe, giúp phân tích xu hướng và sự biến động của thị trường.</w:t>
            </w:r>
          </w:p>
        </w:tc>
        <w:tc>
          <w:tcPr>
            <w:tcW w:w="2123" w:type="dxa"/>
          </w:tcPr>
          <w:p w14:paraId="6874D57C" w14:textId="77777777" w:rsidR="000A786F" w:rsidRPr="00DE5AE2" w:rsidRDefault="000A786F" w:rsidP="00DE5AE2">
            <w:pPr>
              <w:spacing w:line="360" w:lineRule="auto"/>
              <w:rPr>
                <w:rFonts w:cstheme="majorHAnsi"/>
                <w:szCs w:val="28"/>
              </w:rPr>
            </w:pPr>
          </w:p>
        </w:tc>
      </w:tr>
      <w:tr w:rsidR="009A7DF3" w14:paraId="0F9CB825" w14:textId="77777777" w:rsidTr="00386F5E">
        <w:tc>
          <w:tcPr>
            <w:tcW w:w="985" w:type="dxa"/>
          </w:tcPr>
          <w:p w14:paraId="50C19F70" w14:textId="66D58210" w:rsidR="000A786F" w:rsidRPr="00DE5AE2" w:rsidRDefault="009F4508" w:rsidP="00DE5AE2">
            <w:pPr>
              <w:spacing w:line="360" w:lineRule="auto"/>
              <w:rPr>
                <w:rFonts w:cstheme="majorHAnsi"/>
                <w:szCs w:val="28"/>
              </w:rPr>
            </w:pPr>
            <w:r w:rsidRPr="00DE5AE2">
              <w:rPr>
                <w:rFonts w:cstheme="majorHAnsi"/>
                <w:szCs w:val="28"/>
              </w:rPr>
              <w:lastRenderedPageBreak/>
              <w:t>15</w:t>
            </w:r>
          </w:p>
        </w:tc>
        <w:tc>
          <w:tcPr>
            <w:tcW w:w="2250" w:type="dxa"/>
          </w:tcPr>
          <w:p w14:paraId="2F0E62E8" w14:textId="6EA67EC8" w:rsidR="000A786F" w:rsidRPr="00DE5AE2" w:rsidRDefault="00A30766" w:rsidP="00DE5AE2">
            <w:pPr>
              <w:spacing w:line="360" w:lineRule="auto"/>
              <w:rPr>
                <w:rFonts w:cstheme="majorHAnsi"/>
                <w:szCs w:val="28"/>
              </w:rPr>
            </w:pPr>
            <w:r w:rsidRPr="00DE5AE2">
              <w:rPr>
                <w:rFonts w:cstheme="majorHAnsi"/>
                <w:szCs w:val="28"/>
              </w:rPr>
              <w:t>Sellingprice</w:t>
            </w:r>
          </w:p>
        </w:tc>
        <w:tc>
          <w:tcPr>
            <w:tcW w:w="3298" w:type="dxa"/>
          </w:tcPr>
          <w:p w14:paraId="55F5223D" w14:textId="7BCC0166" w:rsidR="000A786F" w:rsidRPr="00DE5AE2" w:rsidRDefault="00200017" w:rsidP="00DE5AE2">
            <w:pPr>
              <w:spacing w:line="360" w:lineRule="auto"/>
              <w:rPr>
                <w:rFonts w:cstheme="majorHAnsi"/>
                <w:szCs w:val="28"/>
              </w:rPr>
            </w:pPr>
            <w:r w:rsidRPr="00DE5AE2">
              <w:rPr>
                <w:rFonts w:cstheme="majorHAnsi"/>
                <w:szCs w:val="28"/>
              </w:rPr>
              <w:t>Giá bán thực tế của xe trong giao dịch. Giá này cho biết mức giá mà người mua đã trả cho xe.</w:t>
            </w:r>
          </w:p>
        </w:tc>
        <w:tc>
          <w:tcPr>
            <w:tcW w:w="2123" w:type="dxa"/>
          </w:tcPr>
          <w:p w14:paraId="382F74B3" w14:textId="77777777" w:rsidR="000A786F" w:rsidRPr="00DE5AE2" w:rsidRDefault="000A786F" w:rsidP="00DE5AE2">
            <w:pPr>
              <w:spacing w:line="360" w:lineRule="auto"/>
              <w:rPr>
                <w:rFonts w:cstheme="majorHAnsi"/>
                <w:szCs w:val="28"/>
              </w:rPr>
            </w:pPr>
          </w:p>
        </w:tc>
      </w:tr>
      <w:tr w:rsidR="009A7DF3" w14:paraId="7BFE1B79" w14:textId="77777777" w:rsidTr="00386F5E">
        <w:tc>
          <w:tcPr>
            <w:tcW w:w="985" w:type="dxa"/>
          </w:tcPr>
          <w:p w14:paraId="0A511100" w14:textId="1452978B" w:rsidR="000A786F" w:rsidRPr="00DE5AE2" w:rsidRDefault="009F4508" w:rsidP="00DE5AE2">
            <w:pPr>
              <w:spacing w:line="360" w:lineRule="auto"/>
              <w:rPr>
                <w:rFonts w:cstheme="majorHAnsi"/>
                <w:szCs w:val="28"/>
              </w:rPr>
            </w:pPr>
            <w:r w:rsidRPr="00DE5AE2">
              <w:rPr>
                <w:rFonts w:cstheme="majorHAnsi"/>
                <w:szCs w:val="28"/>
              </w:rPr>
              <w:t>16</w:t>
            </w:r>
          </w:p>
        </w:tc>
        <w:tc>
          <w:tcPr>
            <w:tcW w:w="2250" w:type="dxa"/>
          </w:tcPr>
          <w:p w14:paraId="6305F142" w14:textId="1F5C4725" w:rsidR="000A786F" w:rsidRPr="00DE5AE2" w:rsidRDefault="00A30766" w:rsidP="00DE5AE2">
            <w:pPr>
              <w:spacing w:line="360" w:lineRule="auto"/>
              <w:rPr>
                <w:rFonts w:cstheme="majorHAnsi"/>
                <w:szCs w:val="28"/>
              </w:rPr>
            </w:pPr>
            <w:r w:rsidRPr="00DE5AE2">
              <w:rPr>
                <w:rFonts w:cstheme="majorHAnsi"/>
                <w:szCs w:val="28"/>
              </w:rPr>
              <w:t>saledate</w:t>
            </w:r>
          </w:p>
        </w:tc>
        <w:tc>
          <w:tcPr>
            <w:tcW w:w="3298" w:type="dxa"/>
          </w:tcPr>
          <w:p w14:paraId="76055D05" w14:textId="70874A2C" w:rsidR="000A786F" w:rsidRPr="00DE5AE2" w:rsidRDefault="00200017" w:rsidP="00DE5AE2">
            <w:pPr>
              <w:spacing w:line="360" w:lineRule="auto"/>
              <w:rPr>
                <w:rFonts w:cstheme="majorHAnsi"/>
                <w:szCs w:val="28"/>
              </w:rPr>
            </w:pPr>
            <w:r w:rsidRPr="00DE5AE2">
              <w:rPr>
                <w:rFonts w:cstheme="majorHAnsi"/>
                <w:szCs w:val="28"/>
              </w:rPr>
              <w:t>Ngày diễn ra giao dịch bán xe. Ngày này có thể dùng</w:t>
            </w:r>
            <w:r w:rsidR="00386F5E">
              <w:rPr>
                <w:rFonts w:cstheme="majorHAnsi"/>
                <w:szCs w:val="28"/>
                <w:lang w:val="en-US"/>
              </w:rPr>
              <w:t xml:space="preserve"> </w:t>
            </w:r>
            <w:r w:rsidRPr="00DE5AE2">
              <w:rPr>
                <w:rFonts w:cstheme="majorHAnsi"/>
                <w:szCs w:val="28"/>
              </w:rPr>
              <w:t>để phân tích xu hướng bán hàng theo thời gian.</w:t>
            </w:r>
          </w:p>
        </w:tc>
        <w:tc>
          <w:tcPr>
            <w:tcW w:w="2123" w:type="dxa"/>
          </w:tcPr>
          <w:p w14:paraId="46CE862C" w14:textId="77777777" w:rsidR="000A786F" w:rsidRPr="00DE5AE2" w:rsidRDefault="000A786F" w:rsidP="00DE5AE2">
            <w:pPr>
              <w:spacing w:line="360" w:lineRule="auto"/>
              <w:rPr>
                <w:rFonts w:cstheme="majorHAnsi"/>
                <w:szCs w:val="28"/>
              </w:rPr>
            </w:pPr>
          </w:p>
        </w:tc>
      </w:tr>
    </w:tbl>
    <w:p w14:paraId="1F903D22" w14:textId="315A71B4" w:rsidR="00C06C99" w:rsidRPr="00C06C99" w:rsidRDefault="00C06C99" w:rsidP="00386F5E">
      <w:r>
        <w:rPr>
          <w:lang w:val="en-US"/>
        </w:rPr>
        <w:t xml:space="preserve"> </w:t>
      </w:r>
    </w:p>
    <w:p w14:paraId="3E10CE26" w14:textId="68A65406" w:rsidR="00C06C99" w:rsidRDefault="00C06C99" w:rsidP="00686F16">
      <w:pPr>
        <w:pStyle w:val="Heading2"/>
        <w:numPr>
          <w:ilvl w:val="0"/>
          <w:numId w:val="13"/>
        </w:numPr>
        <w:spacing w:line="360" w:lineRule="auto"/>
      </w:pPr>
      <w:r>
        <w:t>Phát biểu bài toán</w:t>
      </w:r>
    </w:p>
    <w:p w14:paraId="438939CF" w14:textId="03ACCA1D" w:rsidR="00E63E88" w:rsidRPr="00E63E88" w:rsidRDefault="687E9890" w:rsidP="000D68C6">
      <w:pPr>
        <w:ind w:firstLine="360"/>
        <w:rPr>
          <w:lang w:val="en-US"/>
        </w:rPr>
      </w:pPr>
      <w:r w:rsidRPr="687E9890">
        <w:rPr>
          <w:lang w:val="en-US"/>
        </w:rPr>
        <w:t>Dựa vào những thuộc tính của dataset, chúng ta sẽ dự đoán xu hướng mua xe của người tiêu d</w:t>
      </w:r>
      <w:r w:rsidR="00DC5CE3">
        <w:rPr>
          <w:lang w:val="en-US"/>
        </w:rPr>
        <w:t>ùng</w:t>
      </w:r>
      <w:r w:rsidRPr="687E9890">
        <w:rPr>
          <w:lang w:val="en-US"/>
        </w:rPr>
        <w:t xml:space="preserve"> để giúp các đại lý bán xe đề ra chiến lược nhập hàng bán và cho các doanh nghiệp vạch ra chiến lược sản xuất </w:t>
      </w:r>
    </w:p>
    <w:p w14:paraId="1DB7D384" w14:textId="3D6EAE5D" w:rsidR="00C06C99" w:rsidRDefault="00C06C99" w:rsidP="00686F16">
      <w:pPr>
        <w:pStyle w:val="Heading2"/>
        <w:numPr>
          <w:ilvl w:val="0"/>
          <w:numId w:val="13"/>
        </w:numPr>
        <w:spacing w:line="360" w:lineRule="auto"/>
      </w:pPr>
      <w:r>
        <w:t>Công cụ khai thác dữ liệu</w:t>
      </w:r>
    </w:p>
    <w:p w14:paraId="56DCD169" w14:textId="7D8D1A5D" w:rsidR="000D68C6" w:rsidRDefault="000D68C6" w:rsidP="000D68C6">
      <w:pPr>
        <w:ind w:firstLine="360"/>
        <w:rPr>
          <w:lang w:val="en-US"/>
        </w:rPr>
      </w:pPr>
      <w:r>
        <w:rPr>
          <w:lang w:val="en-US"/>
        </w:rPr>
        <w:t xml:space="preserve">Các công cụ khai thác dữ liệu: </w:t>
      </w:r>
    </w:p>
    <w:p w14:paraId="1768B025" w14:textId="0F9FB354" w:rsidR="000D68C6" w:rsidRPr="000D68C6" w:rsidRDefault="000D68C6" w:rsidP="00686F16">
      <w:pPr>
        <w:pStyle w:val="ListParagraph"/>
        <w:numPr>
          <w:ilvl w:val="0"/>
          <w:numId w:val="14"/>
        </w:numPr>
        <w:rPr>
          <w:lang w:val="en-US"/>
        </w:rPr>
      </w:pPr>
      <w:r w:rsidRPr="000D68C6">
        <w:rPr>
          <w:lang w:val="en-US"/>
        </w:rPr>
        <w:t>Google colab</w:t>
      </w:r>
    </w:p>
    <w:p w14:paraId="6DC2C66F" w14:textId="714DD0A8" w:rsidR="000D68C6" w:rsidRPr="000D68C6" w:rsidRDefault="000D68C6" w:rsidP="00686F16">
      <w:pPr>
        <w:pStyle w:val="ListParagraph"/>
        <w:numPr>
          <w:ilvl w:val="0"/>
          <w:numId w:val="14"/>
        </w:numPr>
        <w:rPr>
          <w:lang w:val="en-US"/>
        </w:rPr>
      </w:pPr>
      <w:r w:rsidRPr="000D68C6">
        <w:rPr>
          <w:lang w:val="en-US"/>
        </w:rPr>
        <w:lastRenderedPageBreak/>
        <w:t>Anaconda – Jupiter notebook</w:t>
      </w:r>
    </w:p>
    <w:p w14:paraId="38F1B3A6" w14:textId="2C56CB1D" w:rsidR="000D68C6" w:rsidRPr="000D68C6" w:rsidRDefault="000D68C6" w:rsidP="00686F16">
      <w:pPr>
        <w:pStyle w:val="ListParagraph"/>
        <w:numPr>
          <w:ilvl w:val="0"/>
          <w:numId w:val="14"/>
        </w:numPr>
        <w:rPr>
          <w:lang w:val="en-US"/>
        </w:rPr>
      </w:pPr>
      <w:r w:rsidRPr="000D68C6">
        <w:rPr>
          <w:lang w:val="en-US"/>
        </w:rPr>
        <w:t xml:space="preserve">Python </w:t>
      </w:r>
    </w:p>
    <w:p w14:paraId="565B56BA" w14:textId="13C06882" w:rsidR="00A34660" w:rsidRDefault="0002157C" w:rsidP="00A34660">
      <w:pPr>
        <w:pStyle w:val="Heading2"/>
        <w:numPr>
          <w:ilvl w:val="0"/>
          <w:numId w:val="13"/>
        </w:numPr>
        <w:spacing w:line="360" w:lineRule="auto"/>
      </w:pPr>
      <w:r>
        <w:t>Thư viện kèm theo</w:t>
      </w:r>
    </w:p>
    <w:p w14:paraId="3ACDE65C" w14:textId="76A47B49" w:rsidR="00A1048B" w:rsidRPr="00A1048B" w:rsidRDefault="00A1048B" w:rsidP="00A1048B">
      <w:pPr>
        <w:numPr>
          <w:ilvl w:val="0"/>
          <w:numId w:val="31"/>
        </w:numPr>
        <w:ind w:left="426" w:hanging="153"/>
        <w:rPr>
          <w:lang w:val="en-US"/>
        </w:rPr>
      </w:pPr>
      <w:r w:rsidRPr="00A1048B">
        <w:rPr>
          <w:b/>
          <w:bCs/>
          <w:lang w:val="en-US"/>
        </w:rPr>
        <w:t>NumPy</w:t>
      </w:r>
      <w:r>
        <w:rPr>
          <w:b/>
          <w:bCs/>
          <w:lang w:val="en-US"/>
        </w:rPr>
        <w:t>:</w:t>
      </w:r>
      <w:r w:rsidRPr="00A1048B">
        <w:rPr>
          <w:lang w:val="en-US"/>
        </w:rPr>
        <w:t xml:space="preserve"> được sử dụng để thực hiện các phép tính số hiệu quả và làm việc với mảng đa chiều.</w:t>
      </w:r>
    </w:p>
    <w:p w14:paraId="080B27C0" w14:textId="1F1A8773" w:rsidR="00A1048B" w:rsidRPr="00A1048B" w:rsidRDefault="00A1048B" w:rsidP="00A1048B">
      <w:pPr>
        <w:numPr>
          <w:ilvl w:val="0"/>
          <w:numId w:val="31"/>
        </w:numPr>
        <w:ind w:left="426" w:hanging="153"/>
        <w:rPr>
          <w:lang w:val="en-US"/>
        </w:rPr>
      </w:pPr>
      <w:r w:rsidRPr="00A1048B">
        <w:rPr>
          <w:b/>
          <w:bCs/>
          <w:lang w:val="en-US"/>
        </w:rPr>
        <w:t>Pandas</w:t>
      </w:r>
      <w:r>
        <w:rPr>
          <w:b/>
          <w:bCs/>
          <w:lang w:val="en-US"/>
        </w:rPr>
        <w:t>:</w:t>
      </w:r>
      <w:r w:rsidRPr="00A1048B">
        <w:rPr>
          <w:lang w:val="en-US"/>
        </w:rPr>
        <w:t xml:space="preserve"> được sử dụng để thao tác, tiền xử lý và phân tích dữ liệu, cung cấp các cấu trúc và chức năng dữ liệu mạnh mẽ.</w:t>
      </w:r>
    </w:p>
    <w:p w14:paraId="00760D41" w14:textId="57CAF7DB" w:rsidR="00A34660" w:rsidRDefault="00A1048B" w:rsidP="00A1048B">
      <w:pPr>
        <w:numPr>
          <w:ilvl w:val="0"/>
          <w:numId w:val="31"/>
        </w:numPr>
        <w:ind w:left="426" w:hanging="153"/>
        <w:rPr>
          <w:lang w:val="en-US"/>
        </w:rPr>
      </w:pPr>
      <w:r w:rsidRPr="00A1048B">
        <w:rPr>
          <w:b/>
          <w:bCs/>
          <w:lang w:val="en-US"/>
        </w:rPr>
        <w:t>Seaborn</w:t>
      </w:r>
      <w:r>
        <w:rPr>
          <w:b/>
          <w:bCs/>
          <w:lang w:val="en-US"/>
        </w:rPr>
        <w:t>:</w:t>
      </w:r>
      <w:r w:rsidRPr="00A1048B">
        <w:rPr>
          <w:lang w:val="en-US"/>
        </w:rPr>
        <w:t xml:space="preserve"> được sử dụng để tạo trực quan hóa dữ liệu mang tính thông tin, chất lượng cao, xây dựng trên thư viện matplotlib.</w:t>
      </w:r>
    </w:p>
    <w:p w14:paraId="2E57AD78" w14:textId="77777777" w:rsidR="00A1048B" w:rsidRPr="00A1048B" w:rsidRDefault="00A1048B" w:rsidP="00A1048B">
      <w:pPr>
        <w:numPr>
          <w:ilvl w:val="0"/>
          <w:numId w:val="31"/>
        </w:numPr>
        <w:ind w:left="426" w:hanging="153"/>
        <w:rPr>
          <w:lang w:val="en-US"/>
        </w:rPr>
      </w:pPr>
      <w:r w:rsidRPr="00A1048B">
        <w:rPr>
          <w:b/>
          <w:bCs/>
          <w:lang w:val="en-US"/>
        </w:rPr>
        <w:t>Matplotlib</w:t>
      </w:r>
      <w:r>
        <w:rPr>
          <w:b/>
          <w:bCs/>
          <w:lang w:val="en-US"/>
        </w:rPr>
        <w:t>:</w:t>
      </w:r>
      <w:r w:rsidRPr="00A1048B">
        <w:rPr>
          <w:lang w:val="en-US"/>
        </w:rPr>
        <w:t xml:space="preserve"> là một thư viện toàn diện để tạo trực quan hóa dữ liệu</w:t>
      </w:r>
      <w:r>
        <w:rPr>
          <w:lang w:val="en-US"/>
        </w:rPr>
        <w:t xml:space="preserve"> một cách</w:t>
      </w:r>
      <w:r w:rsidRPr="00A1048B">
        <w:rPr>
          <w:lang w:val="en-US"/>
        </w:rPr>
        <w:t xml:space="preserve"> tĩnh</w:t>
      </w:r>
      <w:r w:rsidR="00382225">
        <w:rPr>
          <w:lang w:val="en-US"/>
        </w:rPr>
        <w:t>,</w:t>
      </w:r>
      <w:r w:rsidRPr="00A1048B">
        <w:rPr>
          <w:lang w:val="en-US"/>
        </w:rPr>
        <w:t xml:space="preserve"> hoạt </w:t>
      </w:r>
      <w:r>
        <w:rPr>
          <w:lang w:val="en-US"/>
        </w:rPr>
        <w:t>họa</w:t>
      </w:r>
      <w:r w:rsidRPr="00A1048B">
        <w:rPr>
          <w:lang w:val="en-US"/>
        </w:rPr>
        <w:t xml:space="preserve"> và tương tác trong</w:t>
      </w:r>
      <w:r w:rsidR="00382225">
        <w:rPr>
          <w:lang w:val="en-US"/>
        </w:rPr>
        <w:t xml:space="preserve"> môi trường</w:t>
      </w:r>
      <w:r w:rsidRPr="00A1048B">
        <w:rPr>
          <w:lang w:val="en-US"/>
        </w:rPr>
        <w:t xml:space="preserve"> Python.</w:t>
      </w:r>
    </w:p>
    <w:p w14:paraId="536D030A" w14:textId="4DBCF874" w:rsidR="00A1048B" w:rsidRDefault="00A1048B" w:rsidP="00A1048B">
      <w:pPr>
        <w:numPr>
          <w:ilvl w:val="0"/>
          <w:numId w:val="31"/>
        </w:numPr>
        <w:ind w:left="426" w:hanging="153"/>
        <w:rPr>
          <w:lang w:val="en-US"/>
        </w:rPr>
      </w:pPr>
      <w:r w:rsidRPr="00A1048B">
        <w:rPr>
          <w:b/>
          <w:bCs/>
          <w:lang w:val="en-US"/>
        </w:rPr>
        <w:t>Scikit-learn (sklearn)</w:t>
      </w:r>
      <w:r>
        <w:rPr>
          <w:b/>
          <w:bCs/>
          <w:lang w:val="en-US"/>
        </w:rPr>
        <w:t>:</w:t>
      </w:r>
      <w:r w:rsidRPr="00A1048B">
        <w:rPr>
          <w:lang w:val="en-US"/>
        </w:rPr>
        <w:t xml:space="preserve"> là một thư viện máy học cung cấp nhiều thuật toán học có giám sát và không giám sát, cũng như các công cụ để </w:t>
      </w:r>
      <w:r>
        <w:rPr>
          <w:lang w:val="en-US"/>
        </w:rPr>
        <w:t>tiền xử lý</w:t>
      </w:r>
      <w:r w:rsidRPr="00A1048B">
        <w:rPr>
          <w:lang w:val="en-US"/>
        </w:rPr>
        <w:t xml:space="preserve"> dữ liệu và đánh giá mô hình.</w:t>
      </w:r>
    </w:p>
    <w:p w14:paraId="7CBCB7BE" w14:textId="533EEBB8" w:rsidR="00A34660" w:rsidRDefault="00A34660" w:rsidP="00A34660">
      <w:pPr>
        <w:rPr>
          <w:lang w:val="en-US"/>
        </w:rPr>
      </w:pPr>
    </w:p>
    <w:p w14:paraId="6D68E68E" w14:textId="77777777" w:rsidR="00A34660" w:rsidRDefault="00A34660" w:rsidP="00A34660">
      <w:pPr>
        <w:rPr>
          <w:lang w:val="en-US"/>
        </w:rPr>
      </w:pPr>
    </w:p>
    <w:p w14:paraId="00143AFB" w14:textId="77777777" w:rsidR="00A34660" w:rsidRDefault="00A34660" w:rsidP="00A34660">
      <w:pPr>
        <w:rPr>
          <w:lang w:val="en-US"/>
        </w:rPr>
      </w:pPr>
    </w:p>
    <w:p w14:paraId="36549DD9" w14:textId="77777777" w:rsidR="00A34660" w:rsidRDefault="00A34660" w:rsidP="00A34660">
      <w:pPr>
        <w:rPr>
          <w:lang w:val="en-US"/>
        </w:rPr>
      </w:pPr>
    </w:p>
    <w:p w14:paraId="7969C91A" w14:textId="77777777" w:rsidR="00A34660" w:rsidRDefault="00A34660" w:rsidP="00A34660">
      <w:pPr>
        <w:rPr>
          <w:lang w:val="en-US"/>
        </w:rPr>
      </w:pPr>
    </w:p>
    <w:p w14:paraId="090177DB" w14:textId="77777777" w:rsidR="00A1048B" w:rsidRDefault="00A1048B" w:rsidP="00A34660">
      <w:pPr>
        <w:rPr>
          <w:lang w:val="en-US"/>
        </w:rPr>
      </w:pPr>
    </w:p>
    <w:p w14:paraId="2CB8A68C" w14:textId="77777777" w:rsidR="00A1048B" w:rsidRDefault="00A1048B" w:rsidP="00A34660">
      <w:pPr>
        <w:rPr>
          <w:lang w:val="en-US"/>
        </w:rPr>
      </w:pPr>
    </w:p>
    <w:p w14:paraId="41A0AAAC" w14:textId="77777777" w:rsidR="00A1048B" w:rsidRDefault="00A1048B" w:rsidP="00A34660">
      <w:pPr>
        <w:rPr>
          <w:lang w:val="en-US"/>
        </w:rPr>
      </w:pPr>
    </w:p>
    <w:p w14:paraId="2BBA3C28" w14:textId="77777777" w:rsidR="00A1048B" w:rsidRDefault="00A1048B" w:rsidP="00A34660">
      <w:pPr>
        <w:rPr>
          <w:lang w:val="en-US"/>
        </w:rPr>
      </w:pPr>
    </w:p>
    <w:p w14:paraId="53A2AC87" w14:textId="77777777" w:rsidR="00A1048B" w:rsidRDefault="00A1048B" w:rsidP="00A34660">
      <w:pPr>
        <w:rPr>
          <w:lang w:val="en-US"/>
        </w:rPr>
      </w:pPr>
    </w:p>
    <w:p w14:paraId="7A38993B" w14:textId="77777777" w:rsidR="00A1048B" w:rsidRDefault="00A1048B" w:rsidP="00A34660">
      <w:pPr>
        <w:rPr>
          <w:lang w:val="en-US"/>
        </w:rPr>
      </w:pPr>
    </w:p>
    <w:p w14:paraId="1640FC84" w14:textId="77777777" w:rsidR="00A1048B" w:rsidRDefault="00A1048B" w:rsidP="00A34660">
      <w:pPr>
        <w:rPr>
          <w:lang w:val="en-US"/>
        </w:rPr>
      </w:pPr>
    </w:p>
    <w:p w14:paraId="41E15A3E" w14:textId="77777777" w:rsidR="00A1048B" w:rsidRDefault="00A1048B" w:rsidP="00A34660">
      <w:pPr>
        <w:rPr>
          <w:lang w:val="en-US"/>
        </w:rPr>
      </w:pPr>
    </w:p>
    <w:p w14:paraId="7966F065" w14:textId="77777777" w:rsidR="00A1048B" w:rsidRDefault="00A1048B" w:rsidP="00A34660">
      <w:pPr>
        <w:rPr>
          <w:lang w:val="en-US"/>
        </w:rPr>
      </w:pPr>
    </w:p>
    <w:p w14:paraId="02D1E8CE" w14:textId="77777777" w:rsidR="00A1048B" w:rsidRDefault="00A1048B" w:rsidP="00A34660">
      <w:pPr>
        <w:rPr>
          <w:lang w:val="en-US"/>
        </w:rPr>
      </w:pPr>
    </w:p>
    <w:p w14:paraId="37291253" w14:textId="77777777" w:rsidR="00A1048B" w:rsidRDefault="00A1048B" w:rsidP="00A34660">
      <w:pPr>
        <w:rPr>
          <w:lang w:val="en-US"/>
        </w:rPr>
      </w:pPr>
    </w:p>
    <w:p w14:paraId="44E3DBE2" w14:textId="77777777" w:rsidR="00A1048B" w:rsidRDefault="00A1048B" w:rsidP="00A34660">
      <w:pPr>
        <w:rPr>
          <w:lang w:val="en-US"/>
        </w:rPr>
      </w:pPr>
    </w:p>
    <w:p w14:paraId="1FB5740B" w14:textId="77777777" w:rsidR="00A1048B" w:rsidRDefault="00A1048B" w:rsidP="00A34660">
      <w:pPr>
        <w:rPr>
          <w:lang w:val="en-US"/>
        </w:rPr>
      </w:pPr>
    </w:p>
    <w:p w14:paraId="7ABE0492" w14:textId="77777777" w:rsidR="00A1048B" w:rsidRDefault="00A1048B" w:rsidP="00A34660">
      <w:pPr>
        <w:rPr>
          <w:lang w:val="en-US"/>
        </w:rPr>
      </w:pPr>
    </w:p>
    <w:p w14:paraId="48587CC1" w14:textId="77777777" w:rsidR="00A1048B" w:rsidRDefault="00A1048B" w:rsidP="00A34660">
      <w:pPr>
        <w:rPr>
          <w:lang w:val="en-US"/>
        </w:rPr>
      </w:pPr>
    </w:p>
    <w:p w14:paraId="50230083" w14:textId="77777777" w:rsidR="00A1048B" w:rsidRDefault="00A1048B" w:rsidP="00A34660">
      <w:pPr>
        <w:rPr>
          <w:lang w:val="en-US"/>
        </w:rPr>
      </w:pPr>
    </w:p>
    <w:p w14:paraId="0C3C4A67" w14:textId="77777777" w:rsidR="00A1048B" w:rsidRDefault="00A1048B" w:rsidP="00A34660">
      <w:pPr>
        <w:rPr>
          <w:lang w:val="en-US"/>
        </w:rPr>
      </w:pPr>
    </w:p>
    <w:p w14:paraId="7482C156" w14:textId="77777777" w:rsidR="00A1048B" w:rsidRDefault="00A1048B" w:rsidP="00A34660">
      <w:pPr>
        <w:rPr>
          <w:lang w:val="en-US"/>
        </w:rPr>
      </w:pPr>
    </w:p>
    <w:p w14:paraId="565338B5" w14:textId="77777777" w:rsidR="00A34660" w:rsidRDefault="00A34660" w:rsidP="00A34660">
      <w:pPr>
        <w:rPr>
          <w:lang w:val="en-US"/>
        </w:rPr>
      </w:pPr>
    </w:p>
    <w:p w14:paraId="6784A36E" w14:textId="77777777" w:rsidR="00A34660" w:rsidRPr="00A34660" w:rsidRDefault="00A34660" w:rsidP="00A34660">
      <w:pPr>
        <w:rPr>
          <w:lang w:val="en-US"/>
        </w:rPr>
      </w:pPr>
    </w:p>
    <w:p w14:paraId="719C3CA7" w14:textId="347F659A" w:rsidR="001A5113" w:rsidRDefault="001F55A1" w:rsidP="00A34660">
      <w:pPr>
        <w:pStyle w:val="Heading1"/>
        <w:spacing w:line="360" w:lineRule="auto"/>
        <w:jc w:val="center"/>
      </w:pPr>
      <w:r w:rsidRPr="001A5113">
        <w:lastRenderedPageBreak/>
        <w:t>Chương 2. Trực quan hóa dữ liệu</w:t>
      </w:r>
    </w:p>
    <w:p w14:paraId="69AAF01A" w14:textId="4973D368" w:rsidR="001A5113" w:rsidRDefault="0073473A" w:rsidP="00686F16">
      <w:pPr>
        <w:pStyle w:val="Heading2"/>
        <w:numPr>
          <w:ilvl w:val="0"/>
          <w:numId w:val="12"/>
        </w:numPr>
        <w:spacing w:line="360" w:lineRule="auto"/>
      </w:pPr>
      <w:r>
        <w:t xml:space="preserve">Thống kê </w:t>
      </w:r>
      <w:r w:rsidR="6403EAA7" w:rsidRPr="6403EAA7">
        <w:t>hãng</w:t>
      </w:r>
      <w:r>
        <w:t xml:space="preserve"> xe nào có doanh số bán xe nhiều nhấ</w:t>
      </w:r>
      <w:r w:rsidR="001B11EB">
        <w:t>t</w:t>
      </w:r>
    </w:p>
    <w:p w14:paraId="0C5BC024" w14:textId="43749F77" w:rsidR="00FE5F4C" w:rsidRDefault="00AC7BFC" w:rsidP="00D94B95">
      <w:pPr>
        <w:spacing w:line="360" w:lineRule="auto"/>
        <w:rPr>
          <w:lang w:val="en-US"/>
        </w:rPr>
      </w:pPr>
      <w:r>
        <w:rPr>
          <w:lang w:val="en-US"/>
        </w:rPr>
        <w:t>Tính tổng doanh số bán xe của từng hãng</w:t>
      </w:r>
    </w:p>
    <w:p w14:paraId="4B7BB672" w14:textId="0B34434A" w:rsidR="00376335" w:rsidRDefault="00A165B7" w:rsidP="00D94B95">
      <w:pPr>
        <w:spacing w:line="360" w:lineRule="auto"/>
        <w:rPr>
          <w:lang w:val="en-US"/>
        </w:rPr>
      </w:pPr>
      <w:r w:rsidRPr="00A165B7">
        <w:rPr>
          <w:noProof/>
          <w:lang w:val="en-US"/>
        </w:rPr>
        <w:drawing>
          <wp:inline distT="0" distB="0" distL="0" distR="0" wp14:anchorId="6F061705" wp14:editId="0B941C4C">
            <wp:extent cx="5731510" cy="5022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2285"/>
                    </a:xfrm>
                    <a:prstGeom prst="rect">
                      <a:avLst/>
                    </a:prstGeom>
                  </pic:spPr>
                </pic:pic>
              </a:graphicData>
            </a:graphic>
          </wp:inline>
        </w:drawing>
      </w:r>
    </w:p>
    <w:p w14:paraId="57DD6F6F" w14:textId="3EF69F63" w:rsidR="00A165B7" w:rsidRDefault="00A165B7" w:rsidP="00D94B95">
      <w:pPr>
        <w:spacing w:line="360" w:lineRule="auto"/>
        <w:rPr>
          <w:lang w:val="en-US"/>
        </w:rPr>
      </w:pPr>
      <w:r>
        <w:rPr>
          <w:lang w:val="en-US"/>
        </w:rPr>
        <w:t>Chúng ta thực hiện đổi tên cột make</w:t>
      </w:r>
      <w:r w:rsidR="00D92A52">
        <w:rPr>
          <w:lang w:val="en-US"/>
        </w:rPr>
        <w:t xml:space="preserve"> trong biến tong_doanh_so_tung_hang</w:t>
      </w:r>
      <w:r>
        <w:rPr>
          <w:lang w:val="en-US"/>
        </w:rPr>
        <w:t xml:space="preserve"> thành </w:t>
      </w:r>
      <w:r w:rsidR="00BC3BCD">
        <w:rPr>
          <w:lang w:val="en-US"/>
        </w:rPr>
        <w:t>total_sales để dễ hình dung</w:t>
      </w:r>
    </w:p>
    <w:p w14:paraId="31D8B5ED" w14:textId="0115A266" w:rsidR="00BC3BCD" w:rsidRDefault="00AA61AA" w:rsidP="00D94B95">
      <w:pPr>
        <w:spacing w:line="360" w:lineRule="auto"/>
        <w:rPr>
          <w:lang w:val="en-US"/>
        </w:rPr>
      </w:pPr>
      <w:r w:rsidRPr="00AA61AA">
        <w:rPr>
          <w:noProof/>
          <w:lang w:val="en-US"/>
        </w:rPr>
        <w:drawing>
          <wp:inline distT="0" distB="0" distL="0" distR="0" wp14:anchorId="3603C5D3" wp14:editId="3BC0D9B7">
            <wp:extent cx="5731510" cy="4787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8790"/>
                    </a:xfrm>
                    <a:prstGeom prst="rect">
                      <a:avLst/>
                    </a:prstGeom>
                  </pic:spPr>
                </pic:pic>
              </a:graphicData>
            </a:graphic>
          </wp:inline>
        </w:drawing>
      </w:r>
    </w:p>
    <w:p w14:paraId="2436D08B" w14:textId="1115DAB2" w:rsidR="00AA61AA" w:rsidRDefault="00632EB0" w:rsidP="00D94B95">
      <w:pPr>
        <w:spacing w:line="360" w:lineRule="auto"/>
        <w:rPr>
          <w:lang w:val="en-US"/>
        </w:rPr>
      </w:pPr>
      <w:r>
        <w:rPr>
          <w:lang w:val="en-US"/>
        </w:rPr>
        <w:t>Thực hiện sắp xếp hang xe theo thứ tự giảm dần</w:t>
      </w:r>
      <w:r w:rsidR="00DD1B09">
        <w:rPr>
          <w:lang w:val="en-US"/>
        </w:rPr>
        <w:t xml:space="preserve"> theo giá trị </w:t>
      </w:r>
      <w:r w:rsidR="00A566EA">
        <w:rPr>
          <w:lang w:val="en-US"/>
        </w:rPr>
        <w:t>total_sales</w:t>
      </w:r>
    </w:p>
    <w:p w14:paraId="31C95B1D" w14:textId="211F1554" w:rsidR="009F3D16" w:rsidRDefault="009F3D16" w:rsidP="00D94B95">
      <w:pPr>
        <w:spacing w:line="360" w:lineRule="auto"/>
        <w:rPr>
          <w:lang w:val="en-US"/>
        </w:rPr>
      </w:pPr>
      <w:r w:rsidRPr="009F3D16">
        <w:rPr>
          <w:noProof/>
          <w:lang w:val="en-US"/>
        </w:rPr>
        <w:drawing>
          <wp:inline distT="0" distB="0" distL="0" distR="0" wp14:anchorId="4081F721" wp14:editId="7079A3FD">
            <wp:extent cx="5731510" cy="408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8940"/>
                    </a:xfrm>
                    <a:prstGeom prst="rect">
                      <a:avLst/>
                    </a:prstGeom>
                  </pic:spPr>
                </pic:pic>
              </a:graphicData>
            </a:graphic>
          </wp:inline>
        </w:drawing>
      </w:r>
    </w:p>
    <w:p w14:paraId="02F0DE4C" w14:textId="2BF621A9" w:rsidR="00A566EA" w:rsidRDefault="00A566EA" w:rsidP="00D94B95">
      <w:pPr>
        <w:spacing w:line="360" w:lineRule="auto"/>
        <w:rPr>
          <w:lang w:val="en-US"/>
        </w:rPr>
      </w:pPr>
      <w:r>
        <w:rPr>
          <w:lang w:val="en-US"/>
        </w:rPr>
        <w:t xml:space="preserve">Gán 10 giá trị </w:t>
      </w:r>
      <w:r w:rsidR="00CB0795">
        <w:rPr>
          <w:lang w:val="en-US"/>
        </w:rPr>
        <w:t>lớn nhất vào biến gia_tri_x</w:t>
      </w:r>
    </w:p>
    <w:p w14:paraId="65C91781" w14:textId="7B67EB60" w:rsidR="00CB0795" w:rsidRDefault="00CB0795" w:rsidP="00D94B95">
      <w:pPr>
        <w:spacing w:line="360" w:lineRule="auto"/>
        <w:rPr>
          <w:lang w:val="en-US"/>
        </w:rPr>
      </w:pPr>
      <w:r w:rsidRPr="00CB0795">
        <w:rPr>
          <w:noProof/>
          <w:lang w:val="en-US"/>
        </w:rPr>
        <w:lastRenderedPageBreak/>
        <w:drawing>
          <wp:inline distT="0" distB="0" distL="0" distR="0" wp14:anchorId="5CBDB1D1" wp14:editId="745B8726">
            <wp:extent cx="4763165" cy="60015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3165" cy="600159"/>
                    </a:xfrm>
                    <a:prstGeom prst="rect">
                      <a:avLst/>
                    </a:prstGeom>
                  </pic:spPr>
                </pic:pic>
              </a:graphicData>
            </a:graphic>
          </wp:inline>
        </w:drawing>
      </w:r>
    </w:p>
    <w:p w14:paraId="79A70F57" w14:textId="26340EAB" w:rsidR="00CB0795" w:rsidRDefault="00CB0795" w:rsidP="00D94B95">
      <w:pPr>
        <w:spacing w:line="360" w:lineRule="auto"/>
        <w:rPr>
          <w:lang w:val="en-US"/>
        </w:rPr>
      </w:pPr>
      <w:r>
        <w:rPr>
          <w:lang w:val="en-US"/>
        </w:rPr>
        <w:t xml:space="preserve">Thực hiện </w:t>
      </w:r>
      <w:r w:rsidR="00DF3E46">
        <w:rPr>
          <w:lang w:val="en-US"/>
        </w:rPr>
        <w:t>vẽ</w:t>
      </w:r>
      <w:r>
        <w:rPr>
          <w:lang w:val="en-US"/>
        </w:rPr>
        <w:t xml:space="preserve"> bi</w:t>
      </w:r>
      <w:r w:rsidR="00DF3E46">
        <w:rPr>
          <w:lang w:val="en-US"/>
        </w:rPr>
        <w:t>ểu đồ cột</w:t>
      </w:r>
    </w:p>
    <w:p w14:paraId="59FF9520" w14:textId="769B012B" w:rsidR="004D53A9" w:rsidRDefault="004D53A9" w:rsidP="00D94B95">
      <w:pPr>
        <w:spacing w:line="360" w:lineRule="auto"/>
        <w:rPr>
          <w:lang w:val="en-US"/>
        </w:rPr>
      </w:pPr>
      <w:r w:rsidRPr="004D53A9">
        <w:rPr>
          <w:noProof/>
          <w:lang w:val="en-US"/>
        </w:rPr>
        <w:drawing>
          <wp:inline distT="0" distB="0" distL="0" distR="0" wp14:anchorId="3388C1A3" wp14:editId="3ED44D4B">
            <wp:extent cx="5731510" cy="1245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45870"/>
                    </a:xfrm>
                    <a:prstGeom prst="rect">
                      <a:avLst/>
                    </a:prstGeom>
                  </pic:spPr>
                </pic:pic>
              </a:graphicData>
            </a:graphic>
          </wp:inline>
        </w:drawing>
      </w:r>
    </w:p>
    <w:p w14:paraId="0C423C78" w14:textId="2E546DEE" w:rsidR="004D53A9" w:rsidRDefault="004D53A9" w:rsidP="00D94B95">
      <w:pPr>
        <w:spacing w:line="360" w:lineRule="auto"/>
        <w:rPr>
          <w:lang w:val="en-US"/>
        </w:rPr>
      </w:pPr>
      <w:r>
        <w:rPr>
          <w:lang w:val="en-US"/>
        </w:rPr>
        <w:t xml:space="preserve">Kết quả chúng ta có thể thấy hãng xe ford </w:t>
      </w:r>
      <w:r w:rsidR="00036617">
        <w:rPr>
          <w:lang w:val="en-US"/>
        </w:rPr>
        <w:t>có doanh thu cao nhất(gấp đôi hãng Chevrolet đứng thứ 2). Đứng cuối bảng xếp hạng là Honda và Lexus</w:t>
      </w:r>
    </w:p>
    <w:p w14:paraId="0B3FFA19" w14:textId="7407707F" w:rsidR="00DF3E46" w:rsidRDefault="00DF3E46" w:rsidP="00D94B95">
      <w:pPr>
        <w:spacing w:line="360" w:lineRule="auto"/>
        <w:rPr>
          <w:lang w:val="en-US"/>
        </w:rPr>
      </w:pPr>
      <w:r w:rsidRPr="00DF3E46">
        <w:rPr>
          <w:noProof/>
          <w:lang w:val="en-US"/>
        </w:rPr>
        <w:lastRenderedPageBreak/>
        <w:drawing>
          <wp:inline distT="0" distB="0" distL="0" distR="0" wp14:anchorId="5C73AF0C" wp14:editId="55BCCD2C">
            <wp:extent cx="5731510" cy="36226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22675"/>
                    </a:xfrm>
                    <a:prstGeom prst="rect">
                      <a:avLst/>
                    </a:prstGeom>
                  </pic:spPr>
                </pic:pic>
              </a:graphicData>
            </a:graphic>
          </wp:inline>
        </w:drawing>
      </w:r>
    </w:p>
    <w:p w14:paraId="550A9B41" w14:textId="57FD8310" w:rsidR="00236A33" w:rsidRPr="00F94358" w:rsidRDefault="00236A33" w:rsidP="00686F16">
      <w:pPr>
        <w:pStyle w:val="Heading2"/>
        <w:numPr>
          <w:ilvl w:val="0"/>
          <w:numId w:val="12"/>
        </w:numPr>
      </w:pPr>
      <w:r w:rsidRPr="00F94358">
        <w:t>Trực quan hóa được xu hướng mua xe của người tiêu dùng từ năm 2005 đến 2015</w:t>
      </w:r>
    </w:p>
    <w:p w14:paraId="429899FE" w14:textId="7C9E03F4" w:rsidR="00A510BE" w:rsidRDefault="007F6CE2" w:rsidP="00A510BE">
      <w:r w:rsidRPr="007F6CE2">
        <w:t>Trích xuất năm từ cột saledate</w:t>
      </w:r>
    </w:p>
    <w:p w14:paraId="67D03843" w14:textId="5DB87AE2" w:rsidR="001251FE" w:rsidRDefault="001251FE" w:rsidP="00A510BE">
      <w:r w:rsidRPr="001251FE">
        <w:rPr>
          <w:noProof/>
        </w:rPr>
        <w:drawing>
          <wp:inline distT="0" distB="0" distL="0" distR="0" wp14:anchorId="094F200C" wp14:editId="3B8D2E12">
            <wp:extent cx="4677428" cy="495369"/>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28" cy="495369"/>
                    </a:xfrm>
                    <a:prstGeom prst="rect">
                      <a:avLst/>
                    </a:prstGeom>
                  </pic:spPr>
                </pic:pic>
              </a:graphicData>
            </a:graphic>
          </wp:inline>
        </w:drawing>
      </w:r>
    </w:p>
    <w:p w14:paraId="0F102120" w14:textId="084D37CE" w:rsidR="001251FE" w:rsidRDefault="001251FE" w:rsidP="00A510BE">
      <w:r w:rsidRPr="001251FE">
        <w:lastRenderedPageBreak/>
        <w:t>Xử lý các giá trị NaN trước khi chuyển đổi sang kiểu số nguyên</w:t>
      </w:r>
    </w:p>
    <w:p w14:paraId="6586B197" w14:textId="7BDAA922" w:rsidR="009260B9" w:rsidRDefault="009260B9" w:rsidP="00A510BE">
      <w:r w:rsidRPr="009260B9">
        <w:rPr>
          <w:noProof/>
        </w:rPr>
        <w:drawing>
          <wp:inline distT="0" distB="0" distL="0" distR="0" wp14:anchorId="0E97649B" wp14:editId="60FB4D79">
            <wp:extent cx="4410691" cy="409632"/>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0691" cy="409632"/>
                    </a:xfrm>
                    <a:prstGeom prst="rect">
                      <a:avLst/>
                    </a:prstGeom>
                  </pic:spPr>
                </pic:pic>
              </a:graphicData>
            </a:graphic>
          </wp:inline>
        </w:drawing>
      </w:r>
    </w:p>
    <w:p w14:paraId="2F8C1FA3" w14:textId="7A0DC44B" w:rsidR="009260B9" w:rsidRDefault="009260B9" w:rsidP="00A510BE">
      <w:r w:rsidRPr="009260B9">
        <w:t>Loại bỏ các hàng có giá trị năm không hợp lệ (ví dụ: năm 0)</w:t>
      </w:r>
    </w:p>
    <w:p w14:paraId="44C54E63" w14:textId="6AA274A2" w:rsidR="009260B9" w:rsidRDefault="009260B9" w:rsidP="00A510BE">
      <w:r w:rsidRPr="009260B9">
        <w:rPr>
          <w:noProof/>
        </w:rPr>
        <w:drawing>
          <wp:inline distT="0" distB="0" distL="0" distR="0" wp14:anchorId="756162A9" wp14:editId="3412D83E">
            <wp:extent cx="2800741" cy="4953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0741" cy="495369"/>
                    </a:xfrm>
                    <a:prstGeom prst="rect">
                      <a:avLst/>
                    </a:prstGeom>
                  </pic:spPr>
                </pic:pic>
              </a:graphicData>
            </a:graphic>
          </wp:inline>
        </w:drawing>
      </w:r>
    </w:p>
    <w:p w14:paraId="2FE3EBE8" w14:textId="76295399" w:rsidR="009260B9" w:rsidRDefault="0053551D" w:rsidP="00A510BE">
      <w:r w:rsidRPr="0053551D">
        <w:t>Lọc dữ liệu từ năm 2005 đến 2015</w:t>
      </w:r>
    </w:p>
    <w:p w14:paraId="7ECC5B0B" w14:textId="0AFBEC62" w:rsidR="0053551D" w:rsidRDefault="0053551D" w:rsidP="00A510BE">
      <w:r w:rsidRPr="0053551D">
        <w:rPr>
          <w:noProof/>
        </w:rPr>
        <w:drawing>
          <wp:inline distT="0" distB="0" distL="0" distR="0" wp14:anchorId="7DA82ECF" wp14:editId="3818B8C8">
            <wp:extent cx="5372850" cy="4572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850" cy="457264"/>
                    </a:xfrm>
                    <a:prstGeom prst="rect">
                      <a:avLst/>
                    </a:prstGeom>
                  </pic:spPr>
                </pic:pic>
              </a:graphicData>
            </a:graphic>
          </wp:inline>
        </w:drawing>
      </w:r>
    </w:p>
    <w:p w14:paraId="64D34192" w14:textId="5ED31D47" w:rsidR="0053551D" w:rsidRDefault="0053551D" w:rsidP="00A510BE">
      <w:r w:rsidRPr="0053551D">
        <w:t>Nhóm dữ liệu theo năm và đếm số lượng xe được bán ra mỗi năm</w:t>
      </w:r>
    </w:p>
    <w:p w14:paraId="4209799D" w14:textId="4C085ADD" w:rsidR="00934E0F" w:rsidRDefault="00934E0F" w:rsidP="00A510BE">
      <w:r w:rsidRPr="00934E0F">
        <w:rPr>
          <w:noProof/>
        </w:rPr>
        <w:drawing>
          <wp:inline distT="0" distB="0" distL="0" distR="0" wp14:anchorId="7792A4BA" wp14:editId="14D4540A">
            <wp:extent cx="5731510" cy="3416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1630"/>
                    </a:xfrm>
                    <a:prstGeom prst="rect">
                      <a:avLst/>
                    </a:prstGeom>
                  </pic:spPr>
                </pic:pic>
              </a:graphicData>
            </a:graphic>
          </wp:inline>
        </w:drawing>
      </w:r>
    </w:p>
    <w:p w14:paraId="556B48FD" w14:textId="03147702" w:rsidR="00934E0F" w:rsidRDefault="00934E0F" w:rsidP="00A510BE">
      <w:r w:rsidRPr="00934E0F">
        <w:t>Vẽ biểu đồ đường</w:t>
      </w:r>
    </w:p>
    <w:p w14:paraId="2D0A87F2" w14:textId="05693F46" w:rsidR="00934E0F" w:rsidRDefault="00934E0F" w:rsidP="00A510BE">
      <w:r w:rsidRPr="00934E0F">
        <w:rPr>
          <w:noProof/>
        </w:rPr>
        <w:lastRenderedPageBreak/>
        <w:drawing>
          <wp:inline distT="0" distB="0" distL="0" distR="0" wp14:anchorId="31AD18B4" wp14:editId="2AD9BEB9">
            <wp:extent cx="5731510" cy="15208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20825"/>
                    </a:xfrm>
                    <a:prstGeom prst="rect">
                      <a:avLst/>
                    </a:prstGeom>
                  </pic:spPr>
                </pic:pic>
              </a:graphicData>
            </a:graphic>
          </wp:inline>
        </w:drawing>
      </w:r>
    </w:p>
    <w:p w14:paraId="00683D98" w14:textId="69B6B915" w:rsidR="00324F93" w:rsidRDefault="00324F93" w:rsidP="00A510BE">
      <w:pPr>
        <w:rPr>
          <w:lang w:val="en-US"/>
        </w:rPr>
      </w:pPr>
      <w:r>
        <w:rPr>
          <w:lang w:val="en-US"/>
        </w:rPr>
        <w:t xml:space="preserve">Kết quả </w:t>
      </w:r>
    </w:p>
    <w:p w14:paraId="42555D68" w14:textId="11F43A86" w:rsidR="00324F93" w:rsidRPr="00324F93" w:rsidRDefault="00324F93" w:rsidP="00A510BE">
      <w:pPr>
        <w:rPr>
          <w:lang w:val="en-US"/>
        </w:rPr>
      </w:pPr>
      <w:r w:rsidRPr="00324F93">
        <w:rPr>
          <w:noProof/>
          <w:lang w:val="en-US"/>
        </w:rPr>
        <w:drawing>
          <wp:inline distT="0" distB="0" distL="0" distR="0" wp14:anchorId="6175E937" wp14:editId="5AFFE698">
            <wp:extent cx="5731510" cy="30975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97530"/>
                    </a:xfrm>
                    <a:prstGeom prst="rect">
                      <a:avLst/>
                    </a:prstGeom>
                  </pic:spPr>
                </pic:pic>
              </a:graphicData>
            </a:graphic>
          </wp:inline>
        </w:drawing>
      </w:r>
    </w:p>
    <w:p w14:paraId="5254F3A6" w14:textId="691FCCF5" w:rsidR="00ED33FC" w:rsidRDefault="00ED33FC" w:rsidP="00686F16">
      <w:pPr>
        <w:pStyle w:val="Heading2"/>
        <w:numPr>
          <w:ilvl w:val="0"/>
          <w:numId w:val="12"/>
        </w:numPr>
        <w:spacing w:line="360" w:lineRule="auto"/>
      </w:pPr>
      <w:r w:rsidRPr="00ED33FC">
        <w:lastRenderedPageBreak/>
        <w:t xml:space="preserve">Phân </w:t>
      </w:r>
      <w:r w:rsidR="0043440D">
        <w:t>tích</w:t>
      </w:r>
      <w:r w:rsidRPr="00ED33FC">
        <w:t xml:space="preserve"> giá bán theo </w:t>
      </w:r>
      <w:r w:rsidR="00AA08D7">
        <w:t xml:space="preserve">theo từng địa điểm của 10 hãng sản xuất </w:t>
      </w:r>
      <w:r w:rsidR="0043440D">
        <w:t>oto có doanh số bán xe nhiều nhất</w:t>
      </w:r>
    </w:p>
    <w:p w14:paraId="7FE418D7" w14:textId="723D1069" w:rsidR="006F108C" w:rsidRDefault="006F108C" w:rsidP="006F108C">
      <w:pPr>
        <w:rPr>
          <w:lang w:val="en-US"/>
        </w:rPr>
      </w:pPr>
      <w:r w:rsidRPr="006F108C">
        <w:t>Tính doanh số bán xe theo từng hãng</w:t>
      </w:r>
    </w:p>
    <w:p w14:paraId="556990A0" w14:textId="783EDF22" w:rsidR="006F108C" w:rsidRDefault="00F1635F" w:rsidP="009210DB">
      <w:pPr>
        <w:rPr>
          <w:lang w:val="en-US"/>
        </w:rPr>
      </w:pPr>
      <w:r w:rsidRPr="00F1635F">
        <w:rPr>
          <w:noProof/>
          <w:lang w:val="en-US"/>
        </w:rPr>
        <w:drawing>
          <wp:inline distT="0" distB="0" distL="0" distR="0" wp14:anchorId="1F031D0E" wp14:editId="42911349">
            <wp:extent cx="5731510" cy="6318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31825"/>
                    </a:xfrm>
                    <a:prstGeom prst="rect">
                      <a:avLst/>
                    </a:prstGeom>
                  </pic:spPr>
                </pic:pic>
              </a:graphicData>
            </a:graphic>
          </wp:inline>
        </w:drawing>
      </w:r>
    </w:p>
    <w:p w14:paraId="69EF3E99" w14:textId="76F488A1" w:rsidR="009210DB" w:rsidRDefault="009210DB" w:rsidP="009210DB">
      <w:pPr>
        <w:rPr>
          <w:lang w:val="en-US"/>
        </w:rPr>
      </w:pPr>
      <w:r>
        <w:rPr>
          <w:lang w:val="en-US"/>
        </w:rPr>
        <w:t>Chọn</w:t>
      </w:r>
      <w:r w:rsidRPr="006F108C">
        <w:t xml:space="preserve"> ra 10 hãng có doanh số cao nhất</w:t>
      </w:r>
      <w:r>
        <w:rPr>
          <w:lang w:val="en-US"/>
        </w:rPr>
        <w:t xml:space="preserve"> và lưu nó vào biến </w:t>
      </w:r>
      <w:r w:rsidR="00675183">
        <w:rPr>
          <w:lang w:val="en-US"/>
        </w:rPr>
        <w:t>top_10_makes</w:t>
      </w:r>
    </w:p>
    <w:p w14:paraId="5EDC564A" w14:textId="7B62FF54" w:rsidR="00675183" w:rsidRPr="009210DB" w:rsidRDefault="00675183" w:rsidP="009210DB">
      <w:pPr>
        <w:rPr>
          <w:lang w:val="en-US"/>
        </w:rPr>
      </w:pPr>
      <w:r w:rsidRPr="00675183">
        <w:rPr>
          <w:noProof/>
          <w:lang w:val="en-US"/>
        </w:rPr>
        <w:drawing>
          <wp:inline distT="0" distB="0" distL="0" distR="0" wp14:anchorId="1FEA3539" wp14:editId="7708A159">
            <wp:extent cx="5525271" cy="581106"/>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271" cy="581106"/>
                    </a:xfrm>
                    <a:prstGeom prst="rect">
                      <a:avLst/>
                    </a:prstGeom>
                  </pic:spPr>
                </pic:pic>
              </a:graphicData>
            </a:graphic>
          </wp:inline>
        </w:drawing>
      </w:r>
    </w:p>
    <w:p w14:paraId="6C99E178" w14:textId="77777777" w:rsidR="006F108C" w:rsidRDefault="006F108C" w:rsidP="006F108C">
      <w:r w:rsidRPr="006F108C">
        <w:t>Lọc dữ liệu để chỉ bao gồm các hãng xe nằm trong top 10.</w:t>
      </w:r>
    </w:p>
    <w:p w14:paraId="04A09903" w14:textId="3688025F" w:rsidR="006549DB" w:rsidRPr="006F108C" w:rsidRDefault="006549DB" w:rsidP="006F108C">
      <w:r w:rsidRPr="006549DB">
        <w:rPr>
          <w:noProof/>
        </w:rPr>
        <w:drawing>
          <wp:inline distT="0" distB="0" distL="0" distR="0" wp14:anchorId="1ACFC963" wp14:editId="306D8A65">
            <wp:extent cx="5477639" cy="733527"/>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7639" cy="733527"/>
                    </a:xfrm>
                    <a:prstGeom prst="rect">
                      <a:avLst/>
                    </a:prstGeom>
                  </pic:spPr>
                </pic:pic>
              </a:graphicData>
            </a:graphic>
          </wp:inline>
        </w:drawing>
      </w:r>
    </w:p>
    <w:p w14:paraId="666BB20D" w14:textId="77777777" w:rsidR="006F108C" w:rsidRDefault="006F108C" w:rsidP="006F108C">
      <w:r w:rsidRPr="006F108C">
        <w:t>Nhóm dữ liệu theo hãng sản xuất và địa điểm, sau đó tính giá bán trung bình.</w:t>
      </w:r>
    </w:p>
    <w:p w14:paraId="7228F32E" w14:textId="1EC5B17E" w:rsidR="00A276C9" w:rsidRPr="006F108C" w:rsidRDefault="00C90E96" w:rsidP="006F108C">
      <w:r w:rsidRPr="00C90E96">
        <w:rPr>
          <w:noProof/>
        </w:rPr>
        <w:drawing>
          <wp:inline distT="0" distB="0" distL="0" distR="0" wp14:anchorId="2136FC8D" wp14:editId="51B20F77">
            <wp:extent cx="5731510" cy="407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
                    </a:xfrm>
                    <a:prstGeom prst="rect">
                      <a:avLst/>
                    </a:prstGeom>
                  </pic:spPr>
                </pic:pic>
              </a:graphicData>
            </a:graphic>
          </wp:inline>
        </w:drawing>
      </w:r>
    </w:p>
    <w:p w14:paraId="4C9A877F" w14:textId="420C533D" w:rsidR="006F108C" w:rsidRDefault="006F108C" w:rsidP="006F108C">
      <w:r w:rsidRPr="006F108C">
        <w:lastRenderedPageBreak/>
        <w:t>Trực quan hóa kết quả bằng biểu đồ hộp (box plot)</w:t>
      </w:r>
    </w:p>
    <w:p w14:paraId="15791C48" w14:textId="10DC5980" w:rsidR="00D368F2" w:rsidRDefault="00BF7013" w:rsidP="006F108C">
      <w:r w:rsidRPr="00BF7013">
        <w:rPr>
          <w:noProof/>
        </w:rPr>
        <w:drawing>
          <wp:inline distT="0" distB="0" distL="0" distR="0" wp14:anchorId="70622D02" wp14:editId="2D98581E">
            <wp:extent cx="5731510" cy="1069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069340"/>
                    </a:xfrm>
                    <a:prstGeom prst="rect">
                      <a:avLst/>
                    </a:prstGeom>
                  </pic:spPr>
                </pic:pic>
              </a:graphicData>
            </a:graphic>
          </wp:inline>
        </w:drawing>
      </w:r>
    </w:p>
    <w:p w14:paraId="3E78894D" w14:textId="00D1127E" w:rsidR="00A644B9" w:rsidRDefault="00A644B9" w:rsidP="006F108C">
      <w:pPr>
        <w:rPr>
          <w:lang w:val="en-US"/>
        </w:rPr>
      </w:pPr>
      <w:r>
        <w:rPr>
          <w:lang w:val="en-US"/>
        </w:rPr>
        <w:t xml:space="preserve">Kết quả </w:t>
      </w:r>
    </w:p>
    <w:p w14:paraId="0EE890EA" w14:textId="672A00AF" w:rsidR="00A644B9" w:rsidRPr="00A644B9" w:rsidRDefault="007211FA" w:rsidP="006F108C">
      <w:pPr>
        <w:rPr>
          <w:lang w:val="en-US"/>
        </w:rPr>
      </w:pPr>
      <w:r w:rsidRPr="007211FA">
        <w:rPr>
          <w:noProof/>
          <w:lang w:val="en-US"/>
        </w:rPr>
        <w:lastRenderedPageBreak/>
        <w:drawing>
          <wp:inline distT="0" distB="0" distL="0" distR="0" wp14:anchorId="51691775" wp14:editId="561A3C29">
            <wp:extent cx="5731510" cy="40601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60190"/>
                    </a:xfrm>
                    <a:prstGeom prst="rect">
                      <a:avLst/>
                    </a:prstGeom>
                  </pic:spPr>
                </pic:pic>
              </a:graphicData>
            </a:graphic>
          </wp:inline>
        </w:drawing>
      </w:r>
    </w:p>
    <w:p w14:paraId="322C189F" w14:textId="77777777" w:rsidR="006F108C" w:rsidRPr="006F108C" w:rsidRDefault="006F108C" w:rsidP="006F108C">
      <w:pPr>
        <w:rPr>
          <w:lang w:val="en-US"/>
        </w:rPr>
      </w:pPr>
    </w:p>
    <w:p w14:paraId="59B2875E" w14:textId="266ED182" w:rsidR="00ED33FC" w:rsidRPr="00ED33FC" w:rsidRDefault="00ED33FC" w:rsidP="00686F16">
      <w:pPr>
        <w:pStyle w:val="Heading2"/>
        <w:numPr>
          <w:ilvl w:val="0"/>
          <w:numId w:val="12"/>
        </w:numPr>
        <w:spacing w:line="360" w:lineRule="auto"/>
      </w:pPr>
      <w:r w:rsidRPr="00ED33FC">
        <w:lastRenderedPageBreak/>
        <w:t>Ảnh hưởng của loại hộp số đến giá bán</w:t>
      </w:r>
    </w:p>
    <w:p w14:paraId="6BCC68F1" w14:textId="2B86E771" w:rsidR="004E58CC" w:rsidRDefault="00BC67EB" w:rsidP="00D94B95">
      <w:pPr>
        <w:spacing w:line="360" w:lineRule="auto"/>
        <w:rPr>
          <w:lang w:val="en-US"/>
        </w:rPr>
      </w:pPr>
      <w:r>
        <w:rPr>
          <w:lang w:val="en-US"/>
        </w:rPr>
        <w:t xml:space="preserve">Vẽ biểu đồ boxplot trực quan hóa </w:t>
      </w:r>
      <w:r w:rsidR="00775FB5">
        <w:rPr>
          <w:lang w:val="en-US"/>
        </w:rPr>
        <w:t>ảnh hưởng của odoom</w:t>
      </w:r>
      <w:r w:rsidR="00382EA8">
        <w:rPr>
          <w:lang w:val="en-US"/>
        </w:rPr>
        <w:t xml:space="preserve">eter </w:t>
      </w:r>
      <w:r w:rsidR="004E58CC" w:rsidRPr="004E58CC">
        <w:rPr>
          <w:noProof/>
        </w:rPr>
        <w:drawing>
          <wp:inline distT="0" distB="0" distL="0" distR="0" wp14:anchorId="797CF7F9" wp14:editId="765A4FA6">
            <wp:extent cx="5731510" cy="13595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59535"/>
                    </a:xfrm>
                    <a:prstGeom prst="rect">
                      <a:avLst/>
                    </a:prstGeom>
                  </pic:spPr>
                </pic:pic>
              </a:graphicData>
            </a:graphic>
          </wp:inline>
        </w:drawing>
      </w:r>
    </w:p>
    <w:p w14:paraId="7EC26806" w14:textId="3F338D53" w:rsidR="0047452E" w:rsidRPr="00382EA8" w:rsidRDefault="0047452E" w:rsidP="00D94B95">
      <w:pPr>
        <w:spacing w:line="360" w:lineRule="auto"/>
        <w:rPr>
          <w:lang w:val="en-US"/>
        </w:rPr>
      </w:pPr>
      <w:r>
        <w:rPr>
          <w:lang w:val="en-US"/>
        </w:rPr>
        <w:t>Kết quả</w:t>
      </w:r>
    </w:p>
    <w:p w14:paraId="452824AE" w14:textId="371D58E9" w:rsidR="00A934A7" w:rsidRPr="00ED33FC" w:rsidRDefault="00A934A7" w:rsidP="00D94B95">
      <w:pPr>
        <w:spacing w:line="360" w:lineRule="auto"/>
      </w:pPr>
      <w:r w:rsidRPr="00A934A7">
        <w:rPr>
          <w:noProof/>
        </w:rPr>
        <w:lastRenderedPageBreak/>
        <w:drawing>
          <wp:inline distT="0" distB="0" distL="0" distR="0" wp14:anchorId="7BE8A8D9" wp14:editId="120FA942">
            <wp:extent cx="5731510" cy="31527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52775"/>
                    </a:xfrm>
                    <a:prstGeom prst="rect">
                      <a:avLst/>
                    </a:prstGeom>
                  </pic:spPr>
                </pic:pic>
              </a:graphicData>
            </a:graphic>
          </wp:inline>
        </w:drawing>
      </w:r>
    </w:p>
    <w:p w14:paraId="17F752AC" w14:textId="3EDA8443" w:rsidR="00ED33FC" w:rsidRDefault="00ED33FC" w:rsidP="00686F16">
      <w:pPr>
        <w:pStyle w:val="Heading2"/>
        <w:numPr>
          <w:ilvl w:val="0"/>
          <w:numId w:val="12"/>
        </w:numPr>
        <w:spacing w:line="360" w:lineRule="auto"/>
      </w:pPr>
      <w:r w:rsidRPr="00ED33FC">
        <w:t>Giá trị thị trường dự đoán (MMR) so với giá bán thực tế</w:t>
      </w:r>
    </w:p>
    <w:p w14:paraId="037B54C8" w14:textId="42556CA6" w:rsidR="00815909" w:rsidRDefault="00815909" w:rsidP="00815909">
      <w:r w:rsidRPr="00815909">
        <w:t>Tính tổng doanh thu cho mỗi hãng xe</w:t>
      </w:r>
    </w:p>
    <w:p w14:paraId="7D2D5957" w14:textId="45EB3D5A" w:rsidR="000F7126" w:rsidRDefault="000F7126" w:rsidP="00815909">
      <w:r w:rsidRPr="000F7126">
        <w:rPr>
          <w:noProof/>
        </w:rPr>
        <w:drawing>
          <wp:inline distT="0" distB="0" distL="0" distR="0" wp14:anchorId="6C9D860D" wp14:editId="722C9130">
            <wp:extent cx="5134692" cy="619211"/>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4692" cy="619211"/>
                    </a:xfrm>
                    <a:prstGeom prst="rect">
                      <a:avLst/>
                    </a:prstGeom>
                  </pic:spPr>
                </pic:pic>
              </a:graphicData>
            </a:graphic>
          </wp:inline>
        </w:drawing>
      </w:r>
    </w:p>
    <w:p w14:paraId="7D8CE35C" w14:textId="249EE5D9" w:rsidR="000F7126" w:rsidRPr="000F7126" w:rsidRDefault="000F7126" w:rsidP="00815909">
      <w:pPr>
        <w:rPr>
          <w:lang w:val="en-US"/>
        </w:rPr>
      </w:pPr>
      <w:r>
        <w:rPr>
          <w:lang w:val="en-US"/>
        </w:rPr>
        <w:t>Lọc ra 10 hãng xe có doanh thu cao nhất</w:t>
      </w:r>
    </w:p>
    <w:p w14:paraId="29C0E2DD" w14:textId="61DC6228" w:rsidR="000F7126" w:rsidRDefault="000F7126" w:rsidP="00815909">
      <w:r w:rsidRPr="000F7126">
        <w:rPr>
          <w:noProof/>
        </w:rPr>
        <w:lastRenderedPageBreak/>
        <w:drawing>
          <wp:inline distT="0" distB="0" distL="0" distR="0" wp14:anchorId="5EAE858D" wp14:editId="68465713">
            <wp:extent cx="5144218" cy="52394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4218" cy="523948"/>
                    </a:xfrm>
                    <a:prstGeom prst="rect">
                      <a:avLst/>
                    </a:prstGeom>
                  </pic:spPr>
                </pic:pic>
              </a:graphicData>
            </a:graphic>
          </wp:inline>
        </w:drawing>
      </w:r>
    </w:p>
    <w:p w14:paraId="1C55459D" w14:textId="424DA0C1" w:rsidR="000F7126" w:rsidRDefault="007418F2" w:rsidP="00815909">
      <w:r w:rsidRPr="007418F2">
        <w:t>Tính giá trị trung bình của MMR và giá bán thực tế cho các hãng xe này</w:t>
      </w:r>
    </w:p>
    <w:p w14:paraId="6D21371E" w14:textId="115AD7D4" w:rsidR="007418F2" w:rsidRDefault="007418F2" w:rsidP="00815909">
      <w:r w:rsidRPr="007418F2">
        <w:rPr>
          <w:noProof/>
        </w:rPr>
        <w:drawing>
          <wp:inline distT="0" distB="0" distL="0" distR="0" wp14:anchorId="65168AB9" wp14:editId="3457FC78">
            <wp:extent cx="5731510" cy="5791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79120"/>
                    </a:xfrm>
                    <a:prstGeom prst="rect">
                      <a:avLst/>
                    </a:prstGeom>
                  </pic:spPr>
                </pic:pic>
              </a:graphicData>
            </a:graphic>
          </wp:inline>
        </w:drawing>
      </w:r>
    </w:p>
    <w:p w14:paraId="191E675F" w14:textId="7CBF64BE" w:rsidR="007418F2" w:rsidRDefault="007418F2" w:rsidP="00815909">
      <w:r w:rsidRPr="007418F2">
        <w:t>Vẽ biểu đồ cột để so sánh giá trị MMR trung bình và giá bán thực tế trung bình</w:t>
      </w:r>
    </w:p>
    <w:p w14:paraId="04C17CD8" w14:textId="427BD721" w:rsidR="006F5C2E" w:rsidRDefault="006F5C2E" w:rsidP="00815909">
      <w:r w:rsidRPr="006F5C2E">
        <w:rPr>
          <w:noProof/>
        </w:rPr>
        <w:drawing>
          <wp:inline distT="0" distB="0" distL="0" distR="0" wp14:anchorId="23F8F01F" wp14:editId="7DD05F87">
            <wp:extent cx="5731510" cy="1698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698625"/>
                    </a:xfrm>
                    <a:prstGeom prst="rect">
                      <a:avLst/>
                    </a:prstGeom>
                  </pic:spPr>
                </pic:pic>
              </a:graphicData>
            </a:graphic>
          </wp:inline>
        </w:drawing>
      </w:r>
    </w:p>
    <w:p w14:paraId="64DEE640" w14:textId="68B93CD8" w:rsidR="006F5C2E" w:rsidRDefault="006F5C2E" w:rsidP="00815909">
      <w:pPr>
        <w:rPr>
          <w:lang w:val="en-US"/>
        </w:rPr>
      </w:pPr>
      <w:r>
        <w:rPr>
          <w:lang w:val="en-US"/>
        </w:rPr>
        <w:t>Kết quả</w:t>
      </w:r>
    </w:p>
    <w:p w14:paraId="70AEAF91" w14:textId="55491948" w:rsidR="006F5C2E" w:rsidRPr="006F5C2E" w:rsidRDefault="00B11290" w:rsidP="00815909">
      <w:pPr>
        <w:rPr>
          <w:lang w:val="en-US"/>
        </w:rPr>
      </w:pPr>
      <w:r w:rsidRPr="00B11290">
        <w:rPr>
          <w:noProof/>
          <w:lang w:val="en-US"/>
        </w:rPr>
        <w:lastRenderedPageBreak/>
        <w:drawing>
          <wp:inline distT="0" distB="0" distL="0" distR="0" wp14:anchorId="705BC727" wp14:editId="1D0A5A84">
            <wp:extent cx="5731510" cy="36537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53790"/>
                    </a:xfrm>
                    <a:prstGeom prst="rect">
                      <a:avLst/>
                    </a:prstGeom>
                  </pic:spPr>
                </pic:pic>
              </a:graphicData>
            </a:graphic>
          </wp:inline>
        </w:drawing>
      </w:r>
    </w:p>
    <w:p w14:paraId="40AC76B0" w14:textId="579A9249" w:rsidR="00ED33FC" w:rsidRPr="00ED33FC" w:rsidRDefault="105BFC32" w:rsidP="00686F16">
      <w:pPr>
        <w:pStyle w:val="Heading2"/>
        <w:numPr>
          <w:ilvl w:val="0"/>
          <w:numId w:val="12"/>
        </w:numPr>
        <w:spacing w:line="360" w:lineRule="auto"/>
      </w:pPr>
      <w:r>
        <w:t>Tình trạng xe ảnh hưởng đến giá bán:</w:t>
      </w:r>
    </w:p>
    <w:p w14:paraId="342B823C" w14:textId="49515DC2" w:rsidR="105BFC32" w:rsidRDefault="105BFC32" w:rsidP="105BFC32">
      <w:r>
        <w:t>Loại bỏ các hàng có giá trị thiếu trong cột ‘condition’ hoặc ‘sellingprice’</w:t>
      </w:r>
    </w:p>
    <w:p w14:paraId="61EF6D55" w14:textId="1A50BA15" w:rsidR="105BFC32" w:rsidRDefault="105BFC32" w:rsidP="105BFC32">
      <w:r>
        <w:rPr>
          <w:noProof/>
        </w:rPr>
        <w:drawing>
          <wp:inline distT="0" distB="0" distL="0" distR="0" wp14:anchorId="309C320F" wp14:editId="29CDFA9B">
            <wp:extent cx="5724524" cy="571500"/>
            <wp:effectExtent l="0" t="0" r="0" b="0"/>
            <wp:docPr id="886999353" name="Picture 88699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571500"/>
                    </a:xfrm>
                    <a:prstGeom prst="rect">
                      <a:avLst/>
                    </a:prstGeom>
                  </pic:spPr>
                </pic:pic>
              </a:graphicData>
            </a:graphic>
          </wp:inline>
        </w:drawing>
      </w:r>
      <w:r>
        <w:t>Kết quả</w:t>
      </w:r>
    </w:p>
    <w:p w14:paraId="4901AE4A" w14:textId="2121732F" w:rsidR="105BFC32" w:rsidRDefault="105BFC32" w:rsidP="105BFC32">
      <w:r>
        <w:rPr>
          <w:noProof/>
        </w:rPr>
        <w:lastRenderedPageBreak/>
        <w:drawing>
          <wp:inline distT="0" distB="0" distL="0" distR="0" wp14:anchorId="19E74FFC" wp14:editId="49FA4505">
            <wp:extent cx="5724524" cy="2905125"/>
            <wp:effectExtent l="0" t="0" r="0" b="0"/>
            <wp:docPr id="1418484726" name="Picture 141848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r>
        <w:t>Vẽ biểu đồ phân tán để cho thấy ảnh hưởng của tình trạng xe đến giá bán</w:t>
      </w:r>
    </w:p>
    <w:p w14:paraId="2883BBD3" w14:textId="618F788E" w:rsidR="105BFC32" w:rsidRDefault="105BFC32" w:rsidP="00686F16">
      <w:pPr>
        <w:pStyle w:val="ListParagraph"/>
        <w:numPr>
          <w:ilvl w:val="0"/>
          <w:numId w:val="10"/>
        </w:numPr>
        <w:rPr>
          <w:szCs w:val="28"/>
        </w:rPr>
      </w:pPr>
      <w:r w:rsidRPr="105BFC32">
        <w:rPr>
          <w:szCs w:val="28"/>
        </w:rPr>
        <w:t>Thiết lập kiểu của biểu đồ:</w:t>
      </w:r>
    </w:p>
    <w:p w14:paraId="16FEFFDF" w14:textId="6887CE52" w:rsidR="105BFC32" w:rsidRDefault="105BFC32" w:rsidP="105BFC32">
      <w:r>
        <w:rPr>
          <w:noProof/>
        </w:rPr>
        <w:drawing>
          <wp:inline distT="0" distB="0" distL="0" distR="0" wp14:anchorId="61503F7E" wp14:editId="1039FEBC">
            <wp:extent cx="3258005" cy="543001"/>
            <wp:effectExtent l="0" t="0" r="0" b="0"/>
            <wp:docPr id="1194316359" name="Picture 119431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58005" cy="543001"/>
                    </a:xfrm>
                    <a:prstGeom prst="rect">
                      <a:avLst/>
                    </a:prstGeom>
                  </pic:spPr>
                </pic:pic>
              </a:graphicData>
            </a:graphic>
          </wp:inline>
        </w:drawing>
      </w:r>
    </w:p>
    <w:p w14:paraId="0628DC15" w14:textId="1508A51E" w:rsidR="105BFC32" w:rsidRDefault="105BFC32" w:rsidP="00686F16">
      <w:pPr>
        <w:pStyle w:val="ListParagraph"/>
        <w:numPr>
          <w:ilvl w:val="0"/>
          <w:numId w:val="9"/>
        </w:numPr>
        <w:rPr>
          <w:szCs w:val="28"/>
        </w:rPr>
      </w:pPr>
      <w:r w:rsidRPr="105BFC32">
        <w:rPr>
          <w:szCs w:val="28"/>
        </w:rPr>
        <w:t>Tạo biểu đồ phân tán</w:t>
      </w:r>
    </w:p>
    <w:p w14:paraId="25A3EF79" w14:textId="28B72D69" w:rsidR="105BFC32" w:rsidRDefault="105BFC32" w:rsidP="105BFC32">
      <w:r>
        <w:rPr>
          <w:noProof/>
        </w:rPr>
        <w:drawing>
          <wp:inline distT="0" distB="0" distL="0" distR="0" wp14:anchorId="335C99A0" wp14:editId="0BC034E0">
            <wp:extent cx="5724524" cy="647700"/>
            <wp:effectExtent l="0" t="0" r="0" b="0"/>
            <wp:docPr id="2105138208" name="Picture 210513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647700"/>
                    </a:xfrm>
                    <a:prstGeom prst="rect">
                      <a:avLst/>
                    </a:prstGeom>
                  </pic:spPr>
                </pic:pic>
              </a:graphicData>
            </a:graphic>
          </wp:inline>
        </w:drawing>
      </w:r>
    </w:p>
    <w:p w14:paraId="05C08468" w14:textId="44DC887D" w:rsidR="105BFC32" w:rsidRDefault="105BFC32" w:rsidP="00686F16">
      <w:pPr>
        <w:pStyle w:val="ListParagraph"/>
        <w:numPr>
          <w:ilvl w:val="0"/>
          <w:numId w:val="8"/>
        </w:numPr>
        <w:rPr>
          <w:szCs w:val="28"/>
        </w:rPr>
      </w:pPr>
      <w:r w:rsidRPr="105BFC32">
        <w:rPr>
          <w:szCs w:val="28"/>
        </w:rPr>
        <w:lastRenderedPageBreak/>
        <w:t>Thiết lập tiêu đề và nhãn cho trục biểu đồ</w:t>
      </w:r>
    </w:p>
    <w:p w14:paraId="0AA5AA92" w14:textId="74DBC60B" w:rsidR="105BFC32" w:rsidRDefault="105BFC32" w:rsidP="105BFC32">
      <w:r>
        <w:rPr>
          <w:noProof/>
        </w:rPr>
        <w:drawing>
          <wp:inline distT="0" distB="0" distL="0" distR="0" wp14:anchorId="24CB6B96" wp14:editId="448F5181">
            <wp:extent cx="5449060" cy="971686"/>
            <wp:effectExtent l="0" t="0" r="0" b="0"/>
            <wp:docPr id="899572630" name="Picture 89957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49060" cy="971686"/>
                    </a:xfrm>
                    <a:prstGeom prst="rect">
                      <a:avLst/>
                    </a:prstGeom>
                  </pic:spPr>
                </pic:pic>
              </a:graphicData>
            </a:graphic>
          </wp:inline>
        </w:drawing>
      </w:r>
    </w:p>
    <w:p w14:paraId="1279C079" w14:textId="0B150ED1" w:rsidR="105BFC32" w:rsidRDefault="105BFC32" w:rsidP="00686F16">
      <w:pPr>
        <w:pStyle w:val="ListParagraph"/>
        <w:numPr>
          <w:ilvl w:val="0"/>
          <w:numId w:val="7"/>
        </w:numPr>
        <w:rPr>
          <w:szCs w:val="28"/>
        </w:rPr>
      </w:pPr>
      <w:r w:rsidRPr="105BFC32">
        <w:rPr>
          <w:szCs w:val="28"/>
        </w:rPr>
        <w:t>Hiển thị biểu đồ</w:t>
      </w:r>
    </w:p>
    <w:p w14:paraId="377F4F7E" w14:textId="47670FA8" w:rsidR="105BFC32" w:rsidRDefault="105BFC32" w:rsidP="105BFC32">
      <w:r>
        <w:rPr>
          <w:noProof/>
        </w:rPr>
        <w:drawing>
          <wp:inline distT="0" distB="0" distL="0" distR="0" wp14:anchorId="75210DE9" wp14:editId="4C85A515">
            <wp:extent cx="3077004" cy="514422"/>
            <wp:effectExtent l="0" t="0" r="0" b="0"/>
            <wp:docPr id="939726472" name="Picture 93972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077004" cy="514422"/>
                    </a:xfrm>
                    <a:prstGeom prst="rect">
                      <a:avLst/>
                    </a:prstGeom>
                  </pic:spPr>
                </pic:pic>
              </a:graphicData>
            </a:graphic>
          </wp:inline>
        </w:drawing>
      </w:r>
    </w:p>
    <w:p w14:paraId="53555315" w14:textId="0EDE877C" w:rsidR="105BFC32" w:rsidRDefault="105BFC32" w:rsidP="105BFC32">
      <w:pPr>
        <w:rPr>
          <w:szCs w:val="28"/>
        </w:rPr>
      </w:pPr>
      <w:r w:rsidRPr="105BFC32">
        <w:rPr>
          <w:szCs w:val="28"/>
        </w:rPr>
        <w:t>Kết quả</w:t>
      </w:r>
    </w:p>
    <w:p w14:paraId="209E59F9" w14:textId="3C8EA9BF" w:rsidR="105BFC32" w:rsidRDefault="105BFC32" w:rsidP="105BFC32">
      <w:r>
        <w:rPr>
          <w:noProof/>
        </w:rPr>
        <w:drawing>
          <wp:inline distT="0" distB="0" distL="0" distR="0" wp14:anchorId="0D2475CB" wp14:editId="43817596">
            <wp:extent cx="5724524" cy="2619375"/>
            <wp:effectExtent l="0" t="0" r="0" b="0"/>
            <wp:docPr id="1664268627" name="Picture 166426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p w14:paraId="1AD32459" w14:textId="39206C20" w:rsidR="00ED33FC" w:rsidRPr="00ED33FC" w:rsidRDefault="105BFC32" w:rsidP="00686F16">
      <w:pPr>
        <w:pStyle w:val="Heading2"/>
        <w:numPr>
          <w:ilvl w:val="0"/>
          <w:numId w:val="12"/>
        </w:numPr>
        <w:spacing w:line="360" w:lineRule="auto"/>
      </w:pPr>
      <w:r>
        <w:lastRenderedPageBreak/>
        <w:t>Ảnh hưởng của số km đã đi (odometer) đến giá bán:</w:t>
      </w:r>
    </w:p>
    <w:p w14:paraId="4BAB0670" w14:textId="2263762E" w:rsidR="105BFC32" w:rsidRDefault="105BFC32" w:rsidP="105BFC32">
      <w:r>
        <w:t>Loại bỏ các giá trị thiếu trong cột odometer và sellingprice</w:t>
      </w:r>
    </w:p>
    <w:p w14:paraId="21DC8DB6" w14:textId="79302297" w:rsidR="105BFC32" w:rsidRDefault="105BFC32" w:rsidP="105BFC32">
      <w:r>
        <w:rPr>
          <w:noProof/>
        </w:rPr>
        <w:drawing>
          <wp:inline distT="0" distB="0" distL="0" distR="0" wp14:anchorId="1B1AFBA4" wp14:editId="1D3603F2">
            <wp:extent cx="5724524" cy="609600"/>
            <wp:effectExtent l="0" t="0" r="0" b="0"/>
            <wp:docPr id="2084926924" name="Picture 208492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609600"/>
                    </a:xfrm>
                    <a:prstGeom prst="rect">
                      <a:avLst/>
                    </a:prstGeom>
                  </pic:spPr>
                </pic:pic>
              </a:graphicData>
            </a:graphic>
          </wp:inline>
        </w:drawing>
      </w:r>
      <w:r>
        <w:t>Kết quả</w:t>
      </w:r>
    </w:p>
    <w:p w14:paraId="741777C4" w14:textId="1194BCF3" w:rsidR="105BFC32" w:rsidRDefault="105BFC32" w:rsidP="105BFC32">
      <w:r>
        <w:rPr>
          <w:noProof/>
        </w:rPr>
        <w:drawing>
          <wp:inline distT="0" distB="0" distL="0" distR="0" wp14:anchorId="54FE308E" wp14:editId="16BC1EE7">
            <wp:extent cx="5724524" cy="2705100"/>
            <wp:effectExtent l="0" t="0" r="0" b="0"/>
            <wp:docPr id="1951338123" name="Picture 19513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r>
        <w:t>Vẽ biểu đồ biểu thị ảnh hưởng của số km đến giá bán</w:t>
      </w:r>
    </w:p>
    <w:p w14:paraId="3747F66F" w14:textId="01936787" w:rsidR="105BFC32" w:rsidRDefault="105BFC32" w:rsidP="105BFC32">
      <w:pPr>
        <w:pStyle w:val="ListParagraph"/>
        <w:numPr>
          <w:ilvl w:val="0"/>
          <w:numId w:val="6"/>
        </w:numPr>
        <w:rPr>
          <w:szCs w:val="28"/>
        </w:rPr>
      </w:pPr>
      <w:r w:rsidRPr="105BFC32">
        <w:rPr>
          <w:szCs w:val="28"/>
        </w:rPr>
        <w:t>Thiết lập kiểu của biểu đồ</w:t>
      </w:r>
    </w:p>
    <w:p w14:paraId="2AE4EADE" w14:textId="21D8426E" w:rsidR="105BFC32" w:rsidRDefault="105BFC32" w:rsidP="105BFC32">
      <w:r>
        <w:rPr>
          <w:noProof/>
        </w:rPr>
        <w:lastRenderedPageBreak/>
        <w:drawing>
          <wp:inline distT="0" distB="0" distL="0" distR="0" wp14:anchorId="07709DDB" wp14:editId="7D75DB8A">
            <wp:extent cx="3315162" cy="552527"/>
            <wp:effectExtent l="0" t="0" r="0" b="0"/>
            <wp:docPr id="1453772822" name="Picture 145377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315162" cy="552527"/>
                    </a:xfrm>
                    <a:prstGeom prst="rect">
                      <a:avLst/>
                    </a:prstGeom>
                  </pic:spPr>
                </pic:pic>
              </a:graphicData>
            </a:graphic>
          </wp:inline>
        </w:drawing>
      </w:r>
    </w:p>
    <w:p w14:paraId="23CC6AAA" w14:textId="392F964D" w:rsidR="105BFC32" w:rsidRDefault="105BFC32" w:rsidP="105BFC32">
      <w:pPr>
        <w:pStyle w:val="ListParagraph"/>
        <w:numPr>
          <w:ilvl w:val="0"/>
          <w:numId w:val="6"/>
        </w:numPr>
        <w:rPr>
          <w:szCs w:val="28"/>
        </w:rPr>
      </w:pPr>
      <w:r w:rsidRPr="105BFC32">
        <w:rPr>
          <w:szCs w:val="28"/>
        </w:rPr>
        <w:t>Tạo biểu đồ phân tán</w:t>
      </w:r>
    </w:p>
    <w:p w14:paraId="5C53544B" w14:textId="09EFF63A" w:rsidR="105BFC32" w:rsidRDefault="105BFC32" w:rsidP="105BFC32">
      <w:r>
        <w:rPr>
          <w:noProof/>
        </w:rPr>
        <w:drawing>
          <wp:inline distT="0" distB="0" distL="0" distR="0" wp14:anchorId="66D046F5" wp14:editId="0E934E45">
            <wp:extent cx="5724524" cy="638175"/>
            <wp:effectExtent l="0" t="0" r="0" b="0"/>
            <wp:docPr id="619345111" name="Picture 6193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638175"/>
                    </a:xfrm>
                    <a:prstGeom prst="rect">
                      <a:avLst/>
                    </a:prstGeom>
                  </pic:spPr>
                </pic:pic>
              </a:graphicData>
            </a:graphic>
          </wp:inline>
        </w:drawing>
      </w:r>
    </w:p>
    <w:p w14:paraId="64600405" w14:textId="70ED48C3" w:rsidR="105BFC32" w:rsidRDefault="105BFC32" w:rsidP="105BFC32">
      <w:pPr>
        <w:pStyle w:val="ListParagraph"/>
        <w:numPr>
          <w:ilvl w:val="0"/>
          <w:numId w:val="6"/>
        </w:numPr>
        <w:rPr>
          <w:szCs w:val="28"/>
        </w:rPr>
      </w:pPr>
      <w:r w:rsidRPr="105BFC32">
        <w:rPr>
          <w:szCs w:val="28"/>
        </w:rPr>
        <w:t>Thiết lập tiêu đề và nhãn cho trục</w:t>
      </w:r>
    </w:p>
    <w:p w14:paraId="1B19CBAD" w14:textId="1AECE7F2" w:rsidR="105BFC32" w:rsidRDefault="105BFC32" w:rsidP="105BFC32">
      <w:r>
        <w:rPr>
          <w:noProof/>
        </w:rPr>
        <w:drawing>
          <wp:inline distT="0" distB="0" distL="0" distR="0" wp14:anchorId="253CC4C7" wp14:editId="1905208E">
            <wp:extent cx="5249008" cy="895475"/>
            <wp:effectExtent l="0" t="0" r="0" b="0"/>
            <wp:docPr id="1828139497" name="Picture 182813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49008" cy="895475"/>
                    </a:xfrm>
                    <a:prstGeom prst="rect">
                      <a:avLst/>
                    </a:prstGeom>
                  </pic:spPr>
                </pic:pic>
              </a:graphicData>
            </a:graphic>
          </wp:inline>
        </w:drawing>
      </w:r>
    </w:p>
    <w:p w14:paraId="4302B204" w14:textId="20BE2B24" w:rsidR="105BFC32" w:rsidRDefault="105BFC32" w:rsidP="105BFC32">
      <w:pPr>
        <w:pStyle w:val="ListParagraph"/>
        <w:numPr>
          <w:ilvl w:val="0"/>
          <w:numId w:val="6"/>
        </w:numPr>
        <w:rPr>
          <w:szCs w:val="28"/>
        </w:rPr>
      </w:pPr>
      <w:r w:rsidRPr="105BFC32">
        <w:rPr>
          <w:szCs w:val="28"/>
        </w:rPr>
        <w:t>Hiển thị biểu đồ</w:t>
      </w:r>
    </w:p>
    <w:p w14:paraId="1571DB2E" w14:textId="3F11712A" w:rsidR="105BFC32" w:rsidRDefault="105BFC32" w:rsidP="105BFC32">
      <w:r>
        <w:rPr>
          <w:noProof/>
        </w:rPr>
        <w:drawing>
          <wp:inline distT="0" distB="0" distL="0" distR="0" wp14:anchorId="3D82F113" wp14:editId="0BFC1BAB">
            <wp:extent cx="2057687" cy="447738"/>
            <wp:effectExtent l="0" t="0" r="0" b="0"/>
            <wp:docPr id="947870002" name="Picture 94787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57687" cy="447738"/>
                    </a:xfrm>
                    <a:prstGeom prst="rect">
                      <a:avLst/>
                    </a:prstGeom>
                  </pic:spPr>
                </pic:pic>
              </a:graphicData>
            </a:graphic>
          </wp:inline>
        </w:drawing>
      </w:r>
    </w:p>
    <w:p w14:paraId="6F2354F8" w14:textId="2A5563C4" w:rsidR="105BFC32" w:rsidRDefault="105BFC32" w:rsidP="105BFC32">
      <w:r>
        <w:t>Kết quả</w:t>
      </w:r>
    </w:p>
    <w:p w14:paraId="40DBF019" w14:textId="52027592" w:rsidR="105BFC32" w:rsidRDefault="105BFC32" w:rsidP="105BFC32">
      <w:r>
        <w:rPr>
          <w:noProof/>
        </w:rPr>
        <w:lastRenderedPageBreak/>
        <w:drawing>
          <wp:inline distT="0" distB="0" distL="0" distR="0" wp14:anchorId="00018222" wp14:editId="0B1E9ECA">
            <wp:extent cx="5724524" cy="2895600"/>
            <wp:effectExtent l="0" t="0" r="0" b="0"/>
            <wp:docPr id="828578402" name="Picture 82857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6E9D0887" w14:textId="4F12891C" w:rsidR="00ED33FC" w:rsidRPr="00ED33FC" w:rsidRDefault="105BFC32" w:rsidP="00686F16">
      <w:pPr>
        <w:pStyle w:val="Heading2"/>
        <w:numPr>
          <w:ilvl w:val="0"/>
          <w:numId w:val="12"/>
        </w:numPr>
        <w:spacing w:line="360" w:lineRule="auto"/>
      </w:pPr>
      <w:r>
        <w:t>Giá bán theo các loại thân xe (body):</w:t>
      </w:r>
    </w:p>
    <w:p w14:paraId="64C9FCF7" w14:textId="4AD4BFDC" w:rsidR="105BFC32" w:rsidRDefault="105BFC32" w:rsidP="105BFC32">
      <w:r>
        <w:t>Loại bỏ các giá trị thiếu trong cột body và sellingprice</w:t>
      </w:r>
    </w:p>
    <w:p w14:paraId="38123CF9" w14:textId="57EF3596" w:rsidR="105BFC32" w:rsidRDefault="105BFC32" w:rsidP="105BFC32">
      <w:r>
        <w:rPr>
          <w:noProof/>
        </w:rPr>
        <w:drawing>
          <wp:inline distT="0" distB="0" distL="0" distR="0" wp14:anchorId="12CE7BB2" wp14:editId="5FA4C3A4">
            <wp:extent cx="5724524" cy="590550"/>
            <wp:effectExtent l="0" t="0" r="0" b="0"/>
            <wp:docPr id="645719237" name="Picture 64571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590550"/>
                    </a:xfrm>
                    <a:prstGeom prst="rect">
                      <a:avLst/>
                    </a:prstGeom>
                  </pic:spPr>
                </pic:pic>
              </a:graphicData>
            </a:graphic>
          </wp:inline>
        </w:drawing>
      </w:r>
    </w:p>
    <w:p w14:paraId="723216E8" w14:textId="4E708A2B" w:rsidR="105BFC32" w:rsidRDefault="105BFC32" w:rsidP="105BFC32">
      <w:r>
        <w:t>Kết quả</w:t>
      </w:r>
    </w:p>
    <w:p w14:paraId="4E667493" w14:textId="6950D499" w:rsidR="105BFC32" w:rsidRDefault="105BFC32" w:rsidP="105BFC32">
      <w:r>
        <w:rPr>
          <w:noProof/>
        </w:rPr>
        <w:lastRenderedPageBreak/>
        <w:drawing>
          <wp:inline distT="0" distB="0" distL="0" distR="0" wp14:anchorId="74341584" wp14:editId="09EAFB6C">
            <wp:extent cx="5724524" cy="2724150"/>
            <wp:effectExtent l="0" t="0" r="0" b="0"/>
            <wp:docPr id="866546188" name="Picture 86654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1BDDF412" w14:textId="586FCAD4" w:rsidR="105BFC32" w:rsidRDefault="105BFC32" w:rsidP="105BFC32">
      <w:r>
        <w:t>Vẽ biểu đồ hiển thị giá bán theo thân xe</w:t>
      </w:r>
    </w:p>
    <w:p w14:paraId="3DEB8541" w14:textId="679E675F" w:rsidR="105BFC32" w:rsidRDefault="105BFC32" w:rsidP="105BFC32">
      <w:pPr>
        <w:pStyle w:val="ListParagraph"/>
        <w:numPr>
          <w:ilvl w:val="0"/>
          <w:numId w:val="5"/>
        </w:numPr>
        <w:rPr>
          <w:szCs w:val="28"/>
        </w:rPr>
      </w:pPr>
      <w:r w:rsidRPr="105BFC32">
        <w:rPr>
          <w:szCs w:val="28"/>
        </w:rPr>
        <w:t>Thiết lập kiểu biểu đồ</w:t>
      </w:r>
    </w:p>
    <w:p w14:paraId="52DF34F7" w14:textId="27271123" w:rsidR="105BFC32" w:rsidRDefault="105BFC32" w:rsidP="105BFC32">
      <w:r>
        <w:rPr>
          <w:noProof/>
        </w:rPr>
        <w:drawing>
          <wp:inline distT="0" distB="0" distL="0" distR="0" wp14:anchorId="4B022BFE" wp14:editId="17C5D355">
            <wp:extent cx="3277057" cy="743054"/>
            <wp:effectExtent l="0" t="0" r="0" b="0"/>
            <wp:docPr id="333882531" name="Picture 33388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277057" cy="743054"/>
                    </a:xfrm>
                    <a:prstGeom prst="rect">
                      <a:avLst/>
                    </a:prstGeom>
                  </pic:spPr>
                </pic:pic>
              </a:graphicData>
            </a:graphic>
          </wp:inline>
        </w:drawing>
      </w:r>
    </w:p>
    <w:p w14:paraId="0A57D46C" w14:textId="6DF499A5" w:rsidR="105BFC32" w:rsidRDefault="105BFC32" w:rsidP="105BFC32">
      <w:pPr>
        <w:pStyle w:val="ListParagraph"/>
        <w:numPr>
          <w:ilvl w:val="0"/>
          <w:numId w:val="5"/>
        </w:numPr>
        <w:rPr>
          <w:szCs w:val="28"/>
        </w:rPr>
      </w:pPr>
      <w:r w:rsidRPr="105BFC32">
        <w:rPr>
          <w:szCs w:val="28"/>
        </w:rPr>
        <w:t>Tạo biểu đồ hộp</w:t>
      </w:r>
    </w:p>
    <w:p w14:paraId="021FA5CE" w14:textId="36920F1C" w:rsidR="105BFC32" w:rsidRDefault="105BFC32" w:rsidP="105BFC32">
      <w:r>
        <w:rPr>
          <w:noProof/>
        </w:rPr>
        <w:lastRenderedPageBreak/>
        <w:drawing>
          <wp:inline distT="0" distB="0" distL="0" distR="0" wp14:anchorId="59B972C1" wp14:editId="263233FA">
            <wp:extent cx="5468112" cy="838317"/>
            <wp:effectExtent l="0" t="0" r="0" b="0"/>
            <wp:docPr id="634987063" name="Picture 63498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468112" cy="838317"/>
                    </a:xfrm>
                    <a:prstGeom prst="rect">
                      <a:avLst/>
                    </a:prstGeom>
                  </pic:spPr>
                </pic:pic>
              </a:graphicData>
            </a:graphic>
          </wp:inline>
        </w:drawing>
      </w:r>
    </w:p>
    <w:p w14:paraId="1BF3A887" w14:textId="7C6F0122" w:rsidR="105BFC32" w:rsidRDefault="105BFC32" w:rsidP="105BFC32">
      <w:pPr>
        <w:pStyle w:val="ListParagraph"/>
        <w:numPr>
          <w:ilvl w:val="0"/>
          <w:numId w:val="5"/>
        </w:numPr>
        <w:rPr>
          <w:szCs w:val="28"/>
        </w:rPr>
      </w:pPr>
      <w:r w:rsidRPr="105BFC32">
        <w:rPr>
          <w:szCs w:val="28"/>
        </w:rPr>
        <w:t>Thiết lập tiêu đề và nhãn cho trục</w:t>
      </w:r>
    </w:p>
    <w:p w14:paraId="23AAD6DA" w14:textId="2E6D2F4D" w:rsidR="105BFC32" w:rsidRDefault="105BFC32" w:rsidP="105BFC32">
      <w:r>
        <w:rPr>
          <w:noProof/>
        </w:rPr>
        <w:drawing>
          <wp:inline distT="0" distB="0" distL="0" distR="0" wp14:anchorId="7E4C149C" wp14:editId="16AC69AE">
            <wp:extent cx="4715534" cy="866896"/>
            <wp:effectExtent l="0" t="0" r="0" b="0"/>
            <wp:docPr id="320538353" name="Picture 32053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715534" cy="866896"/>
                    </a:xfrm>
                    <a:prstGeom prst="rect">
                      <a:avLst/>
                    </a:prstGeom>
                  </pic:spPr>
                </pic:pic>
              </a:graphicData>
            </a:graphic>
          </wp:inline>
        </w:drawing>
      </w:r>
    </w:p>
    <w:p w14:paraId="1484731E" w14:textId="16176057" w:rsidR="105BFC32" w:rsidRDefault="105BFC32" w:rsidP="105BFC32">
      <w:pPr>
        <w:pStyle w:val="ListParagraph"/>
        <w:numPr>
          <w:ilvl w:val="0"/>
          <w:numId w:val="5"/>
        </w:numPr>
        <w:rPr>
          <w:szCs w:val="28"/>
        </w:rPr>
      </w:pPr>
      <w:r w:rsidRPr="105BFC32">
        <w:rPr>
          <w:szCs w:val="28"/>
        </w:rPr>
        <w:t>Xoay nhãn trục x cho dễ cho đọc hơn ( Optional)</w:t>
      </w:r>
    </w:p>
    <w:p w14:paraId="5F6DF70E" w14:textId="2041CD4F" w:rsidR="105BFC32" w:rsidRDefault="105BFC32" w:rsidP="105BFC32">
      <w:r>
        <w:rPr>
          <w:noProof/>
        </w:rPr>
        <w:drawing>
          <wp:inline distT="0" distB="0" distL="0" distR="0" wp14:anchorId="0236C895" wp14:editId="1D0946FA">
            <wp:extent cx="2991268" cy="562053"/>
            <wp:effectExtent l="0" t="0" r="0" b="0"/>
            <wp:docPr id="660733144" name="Picture 66073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991268" cy="562053"/>
                    </a:xfrm>
                    <a:prstGeom prst="rect">
                      <a:avLst/>
                    </a:prstGeom>
                  </pic:spPr>
                </pic:pic>
              </a:graphicData>
            </a:graphic>
          </wp:inline>
        </w:drawing>
      </w:r>
    </w:p>
    <w:p w14:paraId="09207DFC" w14:textId="7993E5C0" w:rsidR="105BFC32" w:rsidRDefault="105BFC32" w:rsidP="105BFC32">
      <w:pPr>
        <w:pStyle w:val="ListParagraph"/>
        <w:numPr>
          <w:ilvl w:val="0"/>
          <w:numId w:val="5"/>
        </w:numPr>
        <w:rPr>
          <w:szCs w:val="28"/>
        </w:rPr>
      </w:pPr>
      <w:r w:rsidRPr="105BFC32">
        <w:rPr>
          <w:szCs w:val="28"/>
        </w:rPr>
        <w:t>Hiển thị biểu đồ</w:t>
      </w:r>
    </w:p>
    <w:p w14:paraId="7749FC1E" w14:textId="359AE7EA" w:rsidR="105BFC32" w:rsidRDefault="105BFC32" w:rsidP="105BFC32">
      <w:r>
        <w:rPr>
          <w:noProof/>
        </w:rPr>
        <w:drawing>
          <wp:inline distT="0" distB="0" distL="0" distR="0" wp14:anchorId="5E7B4428" wp14:editId="1A4D131F">
            <wp:extent cx="2343477" cy="571580"/>
            <wp:effectExtent l="0" t="0" r="0" b="0"/>
            <wp:docPr id="574361435" name="Picture 57436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343477" cy="571580"/>
                    </a:xfrm>
                    <a:prstGeom prst="rect">
                      <a:avLst/>
                    </a:prstGeom>
                  </pic:spPr>
                </pic:pic>
              </a:graphicData>
            </a:graphic>
          </wp:inline>
        </w:drawing>
      </w:r>
    </w:p>
    <w:p w14:paraId="684E761F" w14:textId="020A05A2" w:rsidR="105BFC32" w:rsidRDefault="105BFC32" w:rsidP="105BFC32">
      <w:pPr>
        <w:rPr>
          <w:szCs w:val="28"/>
        </w:rPr>
      </w:pPr>
      <w:r w:rsidRPr="105BFC32">
        <w:rPr>
          <w:szCs w:val="28"/>
        </w:rPr>
        <w:t>Kết quả</w:t>
      </w:r>
    </w:p>
    <w:p w14:paraId="05348F3B" w14:textId="65467C37" w:rsidR="105BFC32" w:rsidRDefault="105BFC32" w:rsidP="105BFC32">
      <w:r>
        <w:rPr>
          <w:noProof/>
        </w:rPr>
        <w:lastRenderedPageBreak/>
        <w:drawing>
          <wp:inline distT="0" distB="0" distL="0" distR="0" wp14:anchorId="46B00FCE" wp14:editId="1A16BB99">
            <wp:extent cx="5724524" cy="3238500"/>
            <wp:effectExtent l="0" t="0" r="0" b="0"/>
            <wp:docPr id="1692644912" name="Picture 169264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3238500"/>
                    </a:xfrm>
                    <a:prstGeom prst="rect">
                      <a:avLst/>
                    </a:prstGeom>
                  </pic:spPr>
                </pic:pic>
              </a:graphicData>
            </a:graphic>
          </wp:inline>
        </w:drawing>
      </w:r>
    </w:p>
    <w:p w14:paraId="238F1CEB" w14:textId="58614A1F" w:rsidR="00ED33FC" w:rsidRPr="00ED33FC" w:rsidRDefault="105BFC32" w:rsidP="00686F16">
      <w:pPr>
        <w:pStyle w:val="Heading2"/>
        <w:numPr>
          <w:ilvl w:val="0"/>
          <w:numId w:val="12"/>
        </w:numPr>
        <w:spacing w:line="360" w:lineRule="auto"/>
      </w:pPr>
      <w:r>
        <w:t>Phân bố giá bán theo màu sắc xe:</w:t>
      </w:r>
    </w:p>
    <w:p w14:paraId="765349E3" w14:textId="15F04DFF" w:rsidR="105BFC32" w:rsidRDefault="105BFC32" w:rsidP="105BFC32">
      <w:r>
        <w:t>Loại bỏ các giá trị thiếu trong cột color và sellingprice</w:t>
      </w:r>
    </w:p>
    <w:p w14:paraId="4AFA71C6" w14:textId="2219E569" w:rsidR="105BFC32" w:rsidRDefault="105BFC32" w:rsidP="105BFC32">
      <w:r>
        <w:rPr>
          <w:noProof/>
        </w:rPr>
        <w:drawing>
          <wp:inline distT="0" distB="0" distL="0" distR="0" wp14:anchorId="30368B51" wp14:editId="268754B4">
            <wp:extent cx="5724524" cy="628650"/>
            <wp:effectExtent l="0" t="0" r="0" b="0"/>
            <wp:docPr id="102903013" name="Picture 10290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628650"/>
                    </a:xfrm>
                    <a:prstGeom prst="rect">
                      <a:avLst/>
                    </a:prstGeom>
                  </pic:spPr>
                </pic:pic>
              </a:graphicData>
            </a:graphic>
          </wp:inline>
        </w:drawing>
      </w:r>
    </w:p>
    <w:p w14:paraId="0F406C60" w14:textId="6FD6EEC2" w:rsidR="105BFC32" w:rsidRDefault="105BFC32" w:rsidP="105BFC32">
      <w:r>
        <w:t>Kết quả</w:t>
      </w:r>
    </w:p>
    <w:p w14:paraId="5AA3F8A7" w14:textId="7A9C5B3C" w:rsidR="105BFC32" w:rsidRDefault="105BFC32" w:rsidP="105BFC32">
      <w:r>
        <w:rPr>
          <w:noProof/>
        </w:rPr>
        <w:lastRenderedPageBreak/>
        <w:drawing>
          <wp:inline distT="0" distB="0" distL="0" distR="0" wp14:anchorId="78E13BDF" wp14:editId="025820B2">
            <wp:extent cx="5724524" cy="2657475"/>
            <wp:effectExtent l="0" t="0" r="0" b="0"/>
            <wp:docPr id="2096961297" name="Picture 209696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p>
    <w:p w14:paraId="38DD6AC2" w14:textId="7BD501C2" w:rsidR="105BFC32" w:rsidRDefault="105BFC32" w:rsidP="105BFC32">
      <w:r>
        <w:t>Vẽ biểu đồ phân bố giá bán theo màu sắc xe</w:t>
      </w:r>
    </w:p>
    <w:p w14:paraId="7E8295BF" w14:textId="4D7C44E6" w:rsidR="105BFC32" w:rsidRDefault="105BFC32" w:rsidP="105BFC32">
      <w:pPr>
        <w:pStyle w:val="ListParagraph"/>
        <w:numPr>
          <w:ilvl w:val="0"/>
          <w:numId w:val="4"/>
        </w:numPr>
        <w:rPr>
          <w:szCs w:val="28"/>
        </w:rPr>
      </w:pPr>
      <w:r w:rsidRPr="105BFC32">
        <w:rPr>
          <w:szCs w:val="28"/>
        </w:rPr>
        <w:t>Thiết lập kiểu biểu đồ</w:t>
      </w:r>
    </w:p>
    <w:p w14:paraId="362DA546" w14:textId="0AF23152" w:rsidR="105BFC32" w:rsidRDefault="105BFC32" w:rsidP="105BFC32">
      <w:r>
        <w:rPr>
          <w:noProof/>
        </w:rPr>
        <w:drawing>
          <wp:inline distT="0" distB="0" distL="0" distR="0" wp14:anchorId="598D99FE" wp14:editId="49386920">
            <wp:extent cx="3286584" cy="676369"/>
            <wp:effectExtent l="0" t="0" r="0" b="0"/>
            <wp:docPr id="1392325084" name="Picture 139232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286584" cy="676369"/>
                    </a:xfrm>
                    <a:prstGeom prst="rect">
                      <a:avLst/>
                    </a:prstGeom>
                  </pic:spPr>
                </pic:pic>
              </a:graphicData>
            </a:graphic>
          </wp:inline>
        </w:drawing>
      </w:r>
    </w:p>
    <w:p w14:paraId="624E2C15" w14:textId="36AF7CBF" w:rsidR="105BFC32" w:rsidRDefault="105BFC32" w:rsidP="105BFC32">
      <w:pPr>
        <w:pStyle w:val="ListParagraph"/>
        <w:numPr>
          <w:ilvl w:val="0"/>
          <w:numId w:val="4"/>
        </w:numPr>
        <w:rPr>
          <w:szCs w:val="28"/>
        </w:rPr>
      </w:pPr>
      <w:r w:rsidRPr="105BFC32">
        <w:rPr>
          <w:szCs w:val="28"/>
        </w:rPr>
        <w:t>Tạo biểu đồ hộp</w:t>
      </w:r>
    </w:p>
    <w:p w14:paraId="6A966AC3" w14:textId="568C5548" w:rsidR="105BFC32" w:rsidRDefault="105BFC32" w:rsidP="105BFC32">
      <w:r>
        <w:rPr>
          <w:noProof/>
        </w:rPr>
        <w:drawing>
          <wp:inline distT="0" distB="0" distL="0" distR="0" wp14:anchorId="653CA79E" wp14:editId="130F16E9">
            <wp:extent cx="5487164" cy="743054"/>
            <wp:effectExtent l="0" t="0" r="0" b="0"/>
            <wp:docPr id="646132538" name="Picture 6461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487164" cy="743054"/>
                    </a:xfrm>
                    <a:prstGeom prst="rect">
                      <a:avLst/>
                    </a:prstGeom>
                  </pic:spPr>
                </pic:pic>
              </a:graphicData>
            </a:graphic>
          </wp:inline>
        </w:drawing>
      </w:r>
    </w:p>
    <w:p w14:paraId="6EDE619C" w14:textId="62B93E0D" w:rsidR="105BFC32" w:rsidRDefault="105BFC32" w:rsidP="105BFC32">
      <w:pPr>
        <w:pStyle w:val="ListParagraph"/>
        <w:numPr>
          <w:ilvl w:val="0"/>
          <w:numId w:val="4"/>
        </w:numPr>
        <w:rPr>
          <w:szCs w:val="28"/>
        </w:rPr>
      </w:pPr>
      <w:r w:rsidRPr="105BFC32">
        <w:rPr>
          <w:szCs w:val="28"/>
        </w:rPr>
        <w:lastRenderedPageBreak/>
        <w:t>Thiết lập tiêu đề và nhãn cho trục</w:t>
      </w:r>
    </w:p>
    <w:p w14:paraId="1A66A0B3" w14:textId="062D0994" w:rsidR="105BFC32" w:rsidRDefault="105BFC32" w:rsidP="105BFC32">
      <w:r>
        <w:rPr>
          <w:noProof/>
        </w:rPr>
        <w:drawing>
          <wp:inline distT="0" distB="0" distL="0" distR="0" wp14:anchorId="34D26A70" wp14:editId="1C363DA8">
            <wp:extent cx="4629794" cy="952633"/>
            <wp:effectExtent l="0" t="0" r="0" b="0"/>
            <wp:docPr id="44712192" name="Picture 4471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629794" cy="952633"/>
                    </a:xfrm>
                    <a:prstGeom prst="rect">
                      <a:avLst/>
                    </a:prstGeom>
                  </pic:spPr>
                </pic:pic>
              </a:graphicData>
            </a:graphic>
          </wp:inline>
        </w:drawing>
      </w:r>
    </w:p>
    <w:p w14:paraId="73913F56" w14:textId="58076946" w:rsidR="105BFC32" w:rsidRDefault="105BFC32" w:rsidP="105BFC32">
      <w:pPr>
        <w:pStyle w:val="ListParagraph"/>
        <w:numPr>
          <w:ilvl w:val="0"/>
          <w:numId w:val="4"/>
        </w:numPr>
        <w:rPr>
          <w:szCs w:val="28"/>
        </w:rPr>
      </w:pPr>
      <w:r w:rsidRPr="105BFC32">
        <w:rPr>
          <w:szCs w:val="28"/>
        </w:rPr>
        <w:t>Xoay nhãn trục x cho dễ cho đọc hơn ( Optional)</w:t>
      </w:r>
    </w:p>
    <w:p w14:paraId="3C3EB675" w14:textId="6219823B" w:rsidR="105BFC32" w:rsidRDefault="105BFC32" w:rsidP="105BFC32">
      <w:r>
        <w:rPr>
          <w:noProof/>
        </w:rPr>
        <w:drawing>
          <wp:inline distT="0" distB="0" distL="0" distR="0" wp14:anchorId="13422E7A" wp14:editId="038AFD11">
            <wp:extent cx="3200847" cy="590632"/>
            <wp:effectExtent l="0" t="0" r="0" b="0"/>
            <wp:docPr id="1294761696" name="Picture 129476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200847" cy="590632"/>
                    </a:xfrm>
                    <a:prstGeom prst="rect">
                      <a:avLst/>
                    </a:prstGeom>
                  </pic:spPr>
                </pic:pic>
              </a:graphicData>
            </a:graphic>
          </wp:inline>
        </w:drawing>
      </w:r>
    </w:p>
    <w:p w14:paraId="7963C2C5" w14:textId="0E3A3458" w:rsidR="105BFC32" w:rsidRDefault="105BFC32" w:rsidP="105BFC32">
      <w:pPr>
        <w:pStyle w:val="ListParagraph"/>
        <w:numPr>
          <w:ilvl w:val="0"/>
          <w:numId w:val="4"/>
        </w:numPr>
        <w:rPr>
          <w:szCs w:val="28"/>
        </w:rPr>
      </w:pPr>
      <w:r w:rsidRPr="105BFC32">
        <w:rPr>
          <w:szCs w:val="28"/>
        </w:rPr>
        <w:t>Hiển thị biểu đồ</w:t>
      </w:r>
    </w:p>
    <w:p w14:paraId="19AE89DA" w14:textId="1B5953CC" w:rsidR="105BFC32" w:rsidRDefault="105BFC32" w:rsidP="105BFC32">
      <w:r>
        <w:rPr>
          <w:noProof/>
        </w:rPr>
        <w:drawing>
          <wp:inline distT="0" distB="0" distL="0" distR="0" wp14:anchorId="427990D0" wp14:editId="76EDE63D">
            <wp:extent cx="2505424" cy="514422"/>
            <wp:effectExtent l="0" t="0" r="0" b="0"/>
            <wp:docPr id="1269476108" name="Picture 126947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05424" cy="514422"/>
                    </a:xfrm>
                    <a:prstGeom prst="rect">
                      <a:avLst/>
                    </a:prstGeom>
                  </pic:spPr>
                </pic:pic>
              </a:graphicData>
            </a:graphic>
          </wp:inline>
        </w:drawing>
      </w:r>
    </w:p>
    <w:p w14:paraId="7908E6CA" w14:textId="7DA39395" w:rsidR="105BFC32" w:rsidRDefault="105BFC32" w:rsidP="105BFC32">
      <w:pPr>
        <w:rPr>
          <w:szCs w:val="28"/>
        </w:rPr>
      </w:pPr>
      <w:r w:rsidRPr="105BFC32">
        <w:rPr>
          <w:szCs w:val="28"/>
        </w:rPr>
        <w:t>Kết quả</w:t>
      </w:r>
    </w:p>
    <w:p w14:paraId="21DC5A77" w14:textId="664BF8F4" w:rsidR="105BFC32" w:rsidRDefault="105BFC32" w:rsidP="105BFC32">
      <w:r>
        <w:rPr>
          <w:noProof/>
        </w:rPr>
        <w:lastRenderedPageBreak/>
        <w:drawing>
          <wp:inline distT="0" distB="0" distL="0" distR="0" wp14:anchorId="39D9881A" wp14:editId="1C584B94">
            <wp:extent cx="5724524" cy="3105150"/>
            <wp:effectExtent l="0" t="0" r="0" b="0"/>
            <wp:docPr id="1977995062" name="Picture 197799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p>
    <w:p w14:paraId="566A18F1" w14:textId="77777777" w:rsidR="00AD73C1" w:rsidRPr="00ED33FC" w:rsidRDefault="105BFC32" w:rsidP="00686F16">
      <w:pPr>
        <w:pStyle w:val="Heading2"/>
        <w:numPr>
          <w:ilvl w:val="0"/>
          <w:numId w:val="12"/>
        </w:numPr>
        <w:spacing w:line="360" w:lineRule="auto"/>
      </w:pPr>
      <w:r w:rsidRPr="73F70CDF">
        <w:rPr>
          <w:lang w:val="vi-VN"/>
        </w:rPr>
        <w:t>Xu hướng giá bán theo ngày bán (saledate):</w:t>
      </w:r>
    </w:p>
    <w:p w14:paraId="11C28C13" w14:textId="63FCA129" w:rsidR="105BFC32" w:rsidRDefault="687E9890" w:rsidP="105BFC32">
      <w:r>
        <w:t>Loại bỏ các giá trị thiếu trong cột saledate và sellingprice</w:t>
      </w:r>
    </w:p>
    <w:p w14:paraId="61A8ACB1" w14:textId="52ED0F86" w:rsidR="105BFC32" w:rsidRDefault="105BFC32" w:rsidP="687E9890">
      <w:r>
        <w:rPr>
          <w:noProof/>
        </w:rPr>
        <w:drawing>
          <wp:inline distT="0" distB="0" distL="0" distR="0" wp14:anchorId="66487609" wp14:editId="0DF451D8">
            <wp:extent cx="5724524" cy="504825"/>
            <wp:effectExtent l="0" t="0" r="0" b="0"/>
            <wp:docPr id="196082234" name="Picture 19608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504825"/>
                    </a:xfrm>
                    <a:prstGeom prst="rect">
                      <a:avLst/>
                    </a:prstGeom>
                  </pic:spPr>
                </pic:pic>
              </a:graphicData>
            </a:graphic>
          </wp:inline>
        </w:drawing>
      </w:r>
      <w:r w:rsidR="687E9890">
        <w:t>Chuyển cột saledate sang định dạng datetime</w:t>
      </w:r>
    </w:p>
    <w:p w14:paraId="768ACDC5" w14:textId="46A3FC84" w:rsidR="105BFC32" w:rsidRDefault="687E9890" w:rsidP="687E9890">
      <w:pPr>
        <w:pStyle w:val="ListParagraph"/>
        <w:numPr>
          <w:ilvl w:val="0"/>
          <w:numId w:val="2"/>
        </w:numPr>
      </w:pPr>
      <w:r>
        <w:t>Kiểm tra và lọc các giá trị ngày tháng không hợp lệ</w:t>
      </w:r>
    </w:p>
    <w:p w14:paraId="24C3F002" w14:textId="0BF58F12" w:rsidR="105BFC32" w:rsidRDefault="105BFC32" w:rsidP="687E9890">
      <w:r>
        <w:rPr>
          <w:noProof/>
        </w:rPr>
        <w:lastRenderedPageBreak/>
        <w:drawing>
          <wp:inline distT="0" distB="0" distL="0" distR="0" wp14:anchorId="3AF43DEB" wp14:editId="555ADC44">
            <wp:extent cx="5163269" cy="1438476"/>
            <wp:effectExtent l="0" t="0" r="0" b="0"/>
            <wp:docPr id="1409823871" name="Picture 140982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163269" cy="1438476"/>
                    </a:xfrm>
                    <a:prstGeom prst="rect">
                      <a:avLst/>
                    </a:prstGeom>
                  </pic:spPr>
                </pic:pic>
              </a:graphicData>
            </a:graphic>
          </wp:inline>
        </w:drawing>
      </w:r>
    </w:p>
    <w:p w14:paraId="53E80126" w14:textId="33DD3DF8" w:rsidR="105BFC32" w:rsidRDefault="687E9890" w:rsidP="687E9890">
      <w:pPr>
        <w:pStyle w:val="ListParagraph"/>
        <w:numPr>
          <w:ilvl w:val="0"/>
          <w:numId w:val="2"/>
        </w:numPr>
      </w:pPr>
      <w:r>
        <w:t>Lọc các giá trị ngày tháng hợp lệ</w:t>
      </w:r>
    </w:p>
    <w:p w14:paraId="4171D40A" w14:textId="3199B455" w:rsidR="105BFC32" w:rsidRDefault="105BFC32" w:rsidP="687E9890">
      <w:r>
        <w:rPr>
          <w:noProof/>
        </w:rPr>
        <w:drawing>
          <wp:inline distT="0" distB="0" distL="0" distR="0" wp14:anchorId="209941BE" wp14:editId="76678D24">
            <wp:extent cx="5534799" cy="704948"/>
            <wp:effectExtent l="0" t="0" r="0" b="0"/>
            <wp:docPr id="867653752" name="Picture 86765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34799" cy="704948"/>
                    </a:xfrm>
                    <a:prstGeom prst="rect">
                      <a:avLst/>
                    </a:prstGeom>
                  </pic:spPr>
                </pic:pic>
              </a:graphicData>
            </a:graphic>
          </wp:inline>
        </w:drawing>
      </w:r>
    </w:p>
    <w:p w14:paraId="061AB324" w14:textId="5A1F5FA5" w:rsidR="105BFC32" w:rsidRDefault="687E9890" w:rsidP="687E9890">
      <w:pPr>
        <w:pStyle w:val="ListParagraph"/>
        <w:numPr>
          <w:ilvl w:val="0"/>
          <w:numId w:val="2"/>
        </w:numPr>
      </w:pPr>
      <w:r>
        <w:t>Chuyển đổi cột saledate sang định dạng datetime</w:t>
      </w:r>
    </w:p>
    <w:p w14:paraId="68816544" w14:textId="4362B6D8" w:rsidR="105BFC32" w:rsidRDefault="105BFC32" w:rsidP="687E9890">
      <w:r>
        <w:rPr>
          <w:noProof/>
        </w:rPr>
        <w:drawing>
          <wp:inline distT="0" distB="0" distL="0" distR="0" wp14:anchorId="162A7540" wp14:editId="0716BD3F">
            <wp:extent cx="5153746" cy="743054"/>
            <wp:effectExtent l="0" t="0" r="0" b="0"/>
            <wp:docPr id="1696782620" name="Picture 169678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153746" cy="743054"/>
                    </a:xfrm>
                    <a:prstGeom prst="rect">
                      <a:avLst/>
                    </a:prstGeom>
                  </pic:spPr>
                </pic:pic>
              </a:graphicData>
            </a:graphic>
          </wp:inline>
        </w:drawing>
      </w:r>
    </w:p>
    <w:p w14:paraId="28C98C4B" w14:textId="38F7CD3E" w:rsidR="105BFC32" w:rsidRDefault="687E9890" w:rsidP="687E9890">
      <w:r>
        <w:t>Vẽ biểu đồ thể hiện giá bán theo ngày bán</w:t>
      </w:r>
    </w:p>
    <w:p w14:paraId="2394015C" w14:textId="1A2743B2" w:rsidR="105BFC32" w:rsidRDefault="687E9890" w:rsidP="687E9890">
      <w:pPr>
        <w:pStyle w:val="ListParagraph"/>
        <w:numPr>
          <w:ilvl w:val="0"/>
          <w:numId w:val="1"/>
        </w:numPr>
      </w:pPr>
      <w:r>
        <w:t>Thiết lập kiểu biểu đồ</w:t>
      </w:r>
    </w:p>
    <w:p w14:paraId="3DEF175B" w14:textId="79D75E34" w:rsidR="105BFC32" w:rsidRDefault="105BFC32" w:rsidP="687E9890">
      <w:r>
        <w:rPr>
          <w:noProof/>
        </w:rPr>
        <w:lastRenderedPageBreak/>
        <w:drawing>
          <wp:inline distT="0" distB="0" distL="0" distR="0" wp14:anchorId="74924F95" wp14:editId="509080EE">
            <wp:extent cx="3305636" cy="695422"/>
            <wp:effectExtent l="0" t="0" r="0" b="0"/>
            <wp:docPr id="1912068010" name="Picture 191206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305636" cy="695422"/>
                    </a:xfrm>
                    <a:prstGeom prst="rect">
                      <a:avLst/>
                    </a:prstGeom>
                  </pic:spPr>
                </pic:pic>
              </a:graphicData>
            </a:graphic>
          </wp:inline>
        </w:drawing>
      </w:r>
    </w:p>
    <w:p w14:paraId="6ADDF2CA" w14:textId="792D2A7A" w:rsidR="105BFC32" w:rsidRDefault="687E9890" w:rsidP="687E9890">
      <w:pPr>
        <w:pStyle w:val="ListParagraph"/>
        <w:numPr>
          <w:ilvl w:val="0"/>
          <w:numId w:val="1"/>
        </w:numPr>
      </w:pPr>
      <w:r>
        <w:t>Tạo biểu đồ đường</w:t>
      </w:r>
    </w:p>
    <w:p w14:paraId="33E2950B" w14:textId="74679625" w:rsidR="105BFC32" w:rsidRDefault="105BFC32" w:rsidP="687E9890">
      <w:r>
        <w:rPr>
          <w:noProof/>
        </w:rPr>
        <w:drawing>
          <wp:inline distT="0" distB="0" distL="0" distR="0" wp14:anchorId="2EBBA15B" wp14:editId="12ADDF3E">
            <wp:extent cx="5058479" cy="838317"/>
            <wp:effectExtent l="0" t="0" r="0" b="0"/>
            <wp:docPr id="1748567178" name="Picture 174856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058479" cy="838317"/>
                    </a:xfrm>
                    <a:prstGeom prst="rect">
                      <a:avLst/>
                    </a:prstGeom>
                  </pic:spPr>
                </pic:pic>
              </a:graphicData>
            </a:graphic>
          </wp:inline>
        </w:drawing>
      </w:r>
    </w:p>
    <w:p w14:paraId="2EEB3472" w14:textId="2F5493EB" w:rsidR="105BFC32" w:rsidRDefault="687E9890" w:rsidP="687E9890">
      <w:pPr>
        <w:pStyle w:val="ListParagraph"/>
        <w:numPr>
          <w:ilvl w:val="0"/>
          <w:numId w:val="1"/>
        </w:numPr>
      </w:pPr>
      <w:r>
        <w:t>Thiết lập tiêu đề và nhãn cho trục</w:t>
      </w:r>
    </w:p>
    <w:p w14:paraId="2353D4B4" w14:textId="2DD004AB" w:rsidR="105BFC32" w:rsidRDefault="105BFC32" w:rsidP="687E9890">
      <w:r>
        <w:rPr>
          <w:noProof/>
        </w:rPr>
        <w:drawing>
          <wp:inline distT="0" distB="0" distL="0" distR="0" wp14:anchorId="299D3F47" wp14:editId="435E4E75">
            <wp:extent cx="4963217" cy="924054"/>
            <wp:effectExtent l="0" t="0" r="0" b="0"/>
            <wp:docPr id="1579974548" name="Picture 157997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963217" cy="924054"/>
                    </a:xfrm>
                    <a:prstGeom prst="rect">
                      <a:avLst/>
                    </a:prstGeom>
                  </pic:spPr>
                </pic:pic>
              </a:graphicData>
            </a:graphic>
          </wp:inline>
        </w:drawing>
      </w:r>
    </w:p>
    <w:p w14:paraId="349976B8" w14:textId="72B77FCF" w:rsidR="105BFC32" w:rsidRDefault="687E9890" w:rsidP="687E9890">
      <w:pPr>
        <w:pStyle w:val="ListParagraph"/>
        <w:numPr>
          <w:ilvl w:val="0"/>
          <w:numId w:val="1"/>
        </w:numPr>
      </w:pPr>
      <w:r>
        <w:t>Xoay nhãn trục x  để dễ đọc hơn</w:t>
      </w:r>
    </w:p>
    <w:p w14:paraId="27C756F7" w14:textId="506C1C3C" w:rsidR="105BFC32" w:rsidRDefault="105BFC32" w:rsidP="687E9890">
      <w:r>
        <w:rPr>
          <w:noProof/>
        </w:rPr>
        <w:drawing>
          <wp:inline distT="0" distB="0" distL="0" distR="0" wp14:anchorId="7C7D6E6C" wp14:editId="2D0A28F8">
            <wp:extent cx="3191320" cy="666843"/>
            <wp:effectExtent l="0" t="0" r="0" b="0"/>
            <wp:docPr id="1698170669" name="Picture 169817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191320" cy="666843"/>
                    </a:xfrm>
                    <a:prstGeom prst="rect">
                      <a:avLst/>
                    </a:prstGeom>
                  </pic:spPr>
                </pic:pic>
              </a:graphicData>
            </a:graphic>
          </wp:inline>
        </w:drawing>
      </w:r>
    </w:p>
    <w:p w14:paraId="6A37C0CD" w14:textId="6CC5E402" w:rsidR="105BFC32" w:rsidRDefault="687E9890" w:rsidP="687E9890">
      <w:pPr>
        <w:pStyle w:val="ListParagraph"/>
        <w:numPr>
          <w:ilvl w:val="0"/>
          <w:numId w:val="1"/>
        </w:numPr>
      </w:pPr>
      <w:r>
        <w:t>Hiển thị đồ thị</w:t>
      </w:r>
    </w:p>
    <w:p w14:paraId="07A23BEC" w14:textId="15BF976B" w:rsidR="105BFC32" w:rsidRDefault="105BFC32" w:rsidP="687E9890">
      <w:r>
        <w:rPr>
          <w:noProof/>
        </w:rPr>
        <w:lastRenderedPageBreak/>
        <w:drawing>
          <wp:inline distT="0" distB="0" distL="0" distR="0" wp14:anchorId="0F752797" wp14:editId="53EADB58">
            <wp:extent cx="2591162" cy="514422"/>
            <wp:effectExtent l="0" t="0" r="0" b="0"/>
            <wp:docPr id="226499276" name="Picture 22649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591162" cy="514422"/>
                    </a:xfrm>
                    <a:prstGeom prst="rect">
                      <a:avLst/>
                    </a:prstGeom>
                  </pic:spPr>
                </pic:pic>
              </a:graphicData>
            </a:graphic>
          </wp:inline>
        </w:drawing>
      </w:r>
    </w:p>
    <w:p w14:paraId="165935B4" w14:textId="4658D221" w:rsidR="105BFC32" w:rsidRDefault="687E9890" w:rsidP="687E9890">
      <w:r>
        <w:t>Kết quả</w:t>
      </w:r>
    </w:p>
    <w:p w14:paraId="5B4BB617" w14:textId="2F7AAE56" w:rsidR="105BFC32" w:rsidRDefault="105BFC32" w:rsidP="687E9890">
      <w:r>
        <w:rPr>
          <w:noProof/>
        </w:rPr>
        <w:drawing>
          <wp:inline distT="0" distB="0" distL="0" distR="0" wp14:anchorId="269B520D" wp14:editId="757BB365">
            <wp:extent cx="5724524" cy="1457325"/>
            <wp:effectExtent l="0" t="0" r="0" b="0"/>
            <wp:docPr id="1047254263" name="Picture 104725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1457325"/>
                    </a:xfrm>
                    <a:prstGeom prst="rect">
                      <a:avLst/>
                    </a:prstGeom>
                  </pic:spPr>
                </pic:pic>
              </a:graphicData>
            </a:graphic>
          </wp:inline>
        </w:drawing>
      </w:r>
    </w:p>
    <w:p w14:paraId="2F11BC4A" w14:textId="128E2C96" w:rsidR="00ED33FC" w:rsidRPr="00ED33FC" w:rsidRDefault="105BFC32" w:rsidP="00686F16">
      <w:pPr>
        <w:pStyle w:val="Heading2"/>
        <w:numPr>
          <w:ilvl w:val="0"/>
          <w:numId w:val="12"/>
        </w:numPr>
        <w:spacing w:line="360" w:lineRule="auto"/>
      </w:pPr>
      <w:r>
        <w:t>Phân bố giá bán theo bang</w:t>
      </w:r>
    </w:p>
    <w:p w14:paraId="0E8D1548" w14:textId="4AB1F756" w:rsidR="687E9890" w:rsidRDefault="687E9890" w:rsidP="687E9890">
      <w:pPr>
        <w:spacing w:line="360" w:lineRule="auto"/>
      </w:pPr>
      <w:r w:rsidRPr="687E9890">
        <w:t>Loại bỏ các giá trị thiếu trong cột state và sellingprice</w:t>
      </w:r>
    </w:p>
    <w:p w14:paraId="0EABB412" w14:textId="1FB3DA10" w:rsidR="687E9890" w:rsidRDefault="687E9890" w:rsidP="687E9890">
      <w:pPr>
        <w:spacing w:line="360" w:lineRule="auto"/>
      </w:pPr>
      <w:r>
        <w:rPr>
          <w:noProof/>
        </w:rPr>
        <w:drawing>
          <wp:inline distT="0" distB="0" distL="0" distR="0" wp14:anchorId="1390432B" wp14:editId="28BC0749">
            <wp:extent cx="5724524" cy="628650"/>
            <wp:effectExtent l="0" t="0" r="0" b="0"/>
            <wp:docPr id="877038610" name="Picture 87703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24524" cy="628650"/>
                    </a:xfrm>
                    <a:prstGeom prst="rect">
                      <a:avLst/>
                    </a:prstGeom>
                  </pic:spPr>
                </pic:pic>
              </a:graphicData>
            </a:graphic>
          </wp:inline>
        </w:drawing>
      </w:r>
      <w:r>
        <w:t>Kết quả</w:t>
      </w:r>
    </w:p>
    <w:p w14:paraId="547CC242" w14:textId="2B71F27C" w:rsidR="687E9890" w:rsidRDefault="687E9890" w:rsidP="687E9890">
      <w:pPr>
        <w:spacing w:line="360" w:lineRule="auto"/>
      </w:pPr>
      <w:r>
        <w:rPr>
          <w:noProof/>
        </w:rPr>
        <w:lastRenderedPageBreak/>
        <w:drawing>
          <wp:inline distT="0" distB="0" distL="0" distR="0" wp14:anchorId="1F2A115F" wp14:editId="14766047">
            <wp:extent cx="5724524" cy="3286125"/>
            <wp:effectExtent l="0" t="0" r="0" b="0"/>
            <wp:docPr id="1802842194" name="Picture 18028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3286125"/>
                    </a:xfrm>
                    <a:prstGeom prst="rect">
                      <a:avLst/>
                    </a:prstGeom>
                  </pic:spPr>
                </pic:pic>
              </a:graphicData>
            </a:graphic>
          </wp:inline>
        </w:drawing>
      </w:r>
      <w:r>
        <w:t>Vẽ biểu đồ hiển thị giá bán phân bố theo bang:</w:t>
      </w:r>
    </w:p>
    <w:p w14:paraId="5287B8C4" w14:textId="57FA6A0E" w:rsidR="687E9890" w:rsidRDefault="687E9890" w:rsidP="687E9890">
      <w:pPr>
        <w:pStyle w:val="ListParagraph"/>
        <w:numPr>
          <w:ilvl w:val="0"/>
          <w:numId w:val="3"/>
        </w:numPr>
        <w:spacing w:line="360" w:lineRule="auto"/>
      </w:pPr>
      <w:r>
        <w:t>Thiết lập kiểu biểu đồ</w:t>
      </w:r>
    </w:p>
    <w:p w14:paraId="2A30B812" w14:textId="04D182CC" w:rsidR="687E9890" w:rsidRDefault="687E9890" w:rsidP="687E9890">
      <w:pPr>
        <w:spacing w:line="360" w:lineRule="auto"/>
      </w:pPr>
      <w:r>
        <w:rPr>
          <w:noProof/>
        </w:rPr>
        <w:drawing>
          <wp:inline distT="0" distB="0" distL="0" distR="0" wp14:anchorId="32055D87" wp14:editId="0DA6D833">
            <wp:extent cx="3505689" cy="571580"/>
            <wp:effectExtent l="0" t="0" r="0" b="0"/>
            <wp:docPr id="714198917" name="Picture 7141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505689" cy="571580"/>
                    </a:xfrm>
                    <a:prstGeom prst="rect">
                      <a:avLst/>
                    </a:prstGeom>
                  </pic:spPr>
                </pic:pic>
              </a:graphicData>
            </a:graphic>
          </wp:inline>
        </w:drawing>
      </w:r>
    </w:p>
    <w:p w14:paraId="707F05FF" w14:textId="15A35B12" w:rsidR="687E9890" w:rsidRDefault="687E9890" w:rsidP="687E9890">
      <w:pPr>
        <w:pStyle w:val="ListParagraph"/>
        <w:numPr>
          <w:ilvl w:val="0"/>
          <w:numId w:val="3"/>
        </w:numPr>
        <w:spacing w:line="360" w:lineRule="auto"/>
      </w:pPr>
      <w:r>
        <w:t>Tạo biểu đồ phân tán</w:t>
      </w:r>
    </w:p>
    <w:p w14:paraId="21929085" w14:textId="59999198" w:rsidR="687E9890" w:rsidRDefault="687E9890" w:rsidP="687E9890">
      <w:pPr>
        <w:spacing w:line="360" w:lineRule="auto"/>
      </w:pPr>
      <w:r>
        <w:rPr>
          <w:noProof/>
        </w:rPr>
        <w:lastRenderedPageBreak/>
        <w:drawing>
          <wp:inline distT="0" distB="0" distL="0" distR="0" wp14:anchorId="713E4F5F" wp14:editId="6DC79508">
            <wp:extent cx="4763164" cy="762106"/>
            <wp:effectExtent l="0" t="0" r="0" b="0"/>
            <wp:docPr id="110325003" name="Picture 11032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763164" cy="762106"/>
                    </a:xfrm>
                    <a:prstGeom prst="rect">
                      <a:avLst/>
                    </a:prstGeom>
                  </pic:spPr>
                </pic:pic>
              </a:graphicData>
            </a:graphic>
          </wp:inline>
        </w:drawing>
      </w:r>
    </w:p>
    <w:p w14:paraId="6F7F1593" w14:textId="2805C23F" w:rsidR="687E9890" w:rsidRDefault="687E9890" w:rsidP="687E9890">
      <w:pPr>
        <w:pStyle w:val="ListParagraph"/>
        <w:numPr>
          <w:ilvl w:val="0"/>
          <w:numId w:val="3"/>
        </w:numPr>
        <w:spacing w:line="360" w:lineRule="auto"/>
      </w:pPr>
      <w:r>
        <w:t>Thêm tiêu đề và nhãn trục</w:t>
      </w:r>
    </w:p>
    <w:p w14:paraId="3CD96C8A" w14:textId="2236BAF0" w:rsidR="687E9890" w:rsidRDefault="687E9890" w:rsidP="687E9890">
      <w:pPr>
        <w:spacing w:line="360" w:lineRule="auto"/>
      </w:pPr>
      <w:r>
        <w:rPr>
          <w:noProof/>
        </w:rPr>
        <w:drawing>
          <wp:inline distT="0" distB="0" distL="0" distR="0" wp14:anchorId="6692E3E9" wp14:editId="0DAFB485">
            <wp:extent cx="3753374" cy="857370"/>
            <wp:effectExtent l="0" t="0" r="0" b="0"/>
            <wp:docPr id="920200187" name="Picture 92020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753374" cy="857370"/>
                    </a:xfrm>
                    <a:prstGeom prst="rect">
                      <a:avLst/>
                    </a:prstGeom>
                  </pic:spPr>
                </pic:pic>
              </a:graphicData>
            </a:graphic>
          </wp:inline>
        </w:drawing>
      </w:r>
    </w:p>
    <w:p w14:paraId="58A6B23D" w14:textId="708B3777" w:rsidR="687E9890" w:rsidRDefault="687E9890" w:rsidP="687E9890">
      <w:pPr>
        <w:pStyle w:val="ListParagraph"/>
        <w:numPr>
          <w:ilvl w:val="0"/>
          <w:numId w:val="3"/>
        </w:numPr>
        <w:spacing w:line="360" w:lineRule="auto"/>
      </w:pPr>
      <w:r>
        <w:t>Xoay nhãn trục x để dễ đọc (Optional)</w:t>
      </w:r>
    </w:p>
    <w:p w14:paraId="2638A9FA" w14:textId="4F6E3D33" w:rsidR="687E9890" w:rsidRDefault="687E9890" w:rsidP="687E9890">
      <w:pPr>
        <w:spacing w:line="360" w:lineRule="auto"/>
      </w:pPr>
      <w:r>
        <w:rPr>
          <w:noProof/>
        </w:rPr>
        <w:drawing>
          <wp:inline distT="0" distB="0" distL="0" distR="0" wp14:anchorId="70AF81E6" wp14:editId="33680087">
            <wp:extent cx="3134163" cy="590632"/>
            <wp:effectExtent l="0" t="0" r="0" b="0"/>
            <wp:docPr id="2137463411" name="Picture 21374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134163" cy="590632"/>
                    </a:xfrm>
                    <a:prstGeom prst="rect">
                      <a:avLst/>
                    </a:prstGeom>
                  </pic:spPr>
                </pic:pic>
              </a:graphicData>
            </a:graphic>
          </wp:inline>
        </w:drawing>
      </w:r>
    </w:p>
    <w:p w14:paraId="2294C164" w14:textId="0CABA3B2" w:rsidR="687E9890" w:rsidRDefault="687E9890" w:rsidP="687E9890">
      <w:pPr>
        <w:pStyle w:val="ListParagraph"/>
        <w:numPr>
          <w:ilvl w:val="0"/>
          <w:numId w:val="3"/>
        </w:numPr>
        <w:spacing w:line="360" w:lineRule="auto"/>
      </w:pPr>
      <w:r>
        <w:t>Hiển thị biểu đồ</w:t>
      </w:r>
    </w:p>
    <w:p w14:paraId="522E65DC" w14:textId="7D2DCFA5" w:rsidR="687E9890" w:rsidRDefault="687E9890" w:rsidP="687E9890">
      <w:pPr>
        <w:spacing w:line="360" w:lineRule="auto"/>
      </w:pPr>
      <w:r>
        <w:rPr>
          <w:noProof/>
        </w:rPr>
        <w:drawing>
          <wp:inline distT="0" distB="0" distL="0" distR="0" wp14:anchorId="4B73C65F" wp14:editId="6BED425F">
            <wp:extent cx="2219635" cy="485843"/>
            <wp:effectExtent l="0" t="0" r="0" b="0"/>
            <wp:docPr id="1886911139" name="Picture 188691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219635" cy="485843"/>
                    </a:xfrm>
                    <a:prstGeom prst="rect">
                      <a:avLst/>
                    </a:prstGeom>
                  </pic:spPr>
                </pic:pic>
              </a:graphicData>
            </a:graphic>
          </wp:inline>
        </w:drawing>
      </w:r>
    </w:p>
    <w:p w14:paraId="3339025B" w14:textId="1D39B57D" w:rsidR="687E9890" w:rsidRDefault="687E9890" w:rsidP="687E9890">
      <w:pPr>
        <w:spacing w:line="360" w:lineRule="auto"/>
      </w:pPr>
      <w:r>
        <w:t>Kết quả</w:t>
      </w:r>
    </w:p>
    <w:p w14:paraId="43662F4D" w14:textId="0104978A" w:rsidR="687E9890" w:rsidRDefault="687E9890" w:rsidP="687E9890">
      <w:pPr>
        <w:spacing w:line="360" w:lineRule="auto"/>
      </w:pPr>
      <w:r>
        <w:rPr>
          <w:noProof/>
        </w:rPr>
        <w:lastRenderedPageBreak/>
        <w:drawing>
          <wp:inline distT="0" distB="0" distL="0" distR="0" wp14:anchorId="124F837D" wp14:editId="078E0B58">
            <wp:extent cx="5724524" cy="3124200"/>
            <wp:effectExtent l="0" t="0" r="0" b="0"/>
            <wp:docPr id="516439152" name="Picture 51643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p>
    <w:p w14:paraId="616BFEB7" w14:textId="77777777" w:rsidR="00A34660" w:rsidRDefault="00A34660" w:rsidP="005115BC">
      <w:pPr>
        <w:rPr>
          <w:lang w:val="en-US"/>
        </w:rPr>
      </w:pPr>
    </w:p>
    <w:p w14:paraId="3F39F21A" w14:textId="77777777" w:rsidR="005115BC" w:rsidRDefault="005115BC" w:rsidP="005115BC">
      <w:pPr>
        <w:rPr>
          <w:lang w:val="en-US"/>
        </w:rPr>
      </w:pPr>
    </w:p>
    <w:p w14:paraId="711D1B56" w14:textId="68E5494D" w:rsidR="2C70B6CD" w:rsidRDefault="2C70B6CD" w:rsidP="00A34660">
      <w:pPr>
        <w:pStyle w:val="Heading1"/>
        <w:spacing w:line="360" w:lineRule="auto"/>
        <w:jc w:val="center"/>
        <w:rPr>
          <w:rFonts w:eastAsia="Times New Roman"/>
        </w:rPr>
      </w:pPr>
      <w:r w:rsidRPr="278C96B8">
        <w:rPr>
          <w:rFonts w:eastAsia="Times New Roman"/>
        </w:rPr>
        <w:t xml:space="preserve">Chương </w:t>
      </w:r>
      <w:r w:rsidR="001F55A1">
        <w:rPr>
          <w:rFonts w:eastAsia="Times New Roman"/>
          <w:lang w:val="en-US"/>
        </w:rPr>
        <w:t>3</w:t>
      </w:r>
      <w:r w:rsidRPr="278C96B8">
        <w:rPr>
          <w:rFonts w:eastAsia="Times New Roman"/>
        </w:rPr>
        <w:t xml:space="preserve">. </w:t>
      </w:r>
      <w:r w:rsidR="5FBD9564" w:rsidRPr="278C96B8">
        <w:rPr>
          <w:rFonts w:eastAsia="Times New Roman"/>
        </w:rPr>
        <w:t>T</w:t>
      </w:r>
      <w:r w:rsidRPr="278C96B8">
        <w:rPr>
          <w:rFonts w:eastAsia="Times New Roman"/>
        </w:rPr>
        <w:t>iền xử lý dữ liệu</w:t>
      </w:r>
    </w:p>
    <w:p w14:paraId="472B9798" w14:textId="4E5359ED" w:rsidR="09492511" w:rsidRDefault="09492511" w:rsidP="00686F16">
      <w:pPr>
        <w:pStyle w:val="Heading2"/>
        <w:numPr>
          <w:ilvl w:val="0"/>
          <w:numId w:val="11"/>
        </w:numPr>
        <w:spacing w:line="360" w:lineRule="auto"/>
        <w:rPr>
          <w:rFonts w:eastAsia="Times New Roman"/>
        </w:rPr>
      </w:pPr>
      <w:r w:rsidRPr="278C96B8">
        <w:rPr>
          <w:rFonts w:eastAsia="Times New Roman"/>
        </w:rPr>
        <w:t>Mô tả dữ liệu</w:t>
      </w:r>
    </w:p>
    <w:p w14:paraId="1EED7355" w14:textId="407E975D" w:rsidR="09492511" w:rsidRPr="002010D5" w:rsidRDefault="09492511" w:rsidP="00D94B95">
      <w:pPr>
        <w:spacing w:line="360" w:lineRule="auto"/>
        <w:rPr>
          <w:rFonts w:ascii="Times New Roman" w:eastAsia="Times New Roman" w:hAnsi="Times New Roman" w:cs="Times New Roman"/>
          <w:szCs w:val="28"/>
        </w:rPr>
      </w:pPr>
      <w:r w:rsidRPr="002010D5">
        <w:rPr>
          <w:rFonts w:ascii="Times New Roman" w:eastAsia="Times New Roman" w:hAnsi="Times New Roman" w:cs="Times New Roman"/>
          <w:szCs w:val="28"/>
        </w:rPr>
        <w:t>Thống kê các chỉ số định tính và định lượng</w:t>
      </w:r>
      <w:r w:rsidR="0AD28D30" w:rsidRPr="002010D5">
        <w:rPr>
          <w:rFonts w:ascii="Times New Roman" w:eastAsia="Times New Roman" w:hAnsi="Times New Roman" w:cs="Times New Roman"/>
          <w:szCs w:val="28"/>
        </w:rPr>
        <w:t xml:space="preserve"> có trong bộ dữ liệu</w:t>
      </w:r>
      <w:r w:rsidRPr="002010D5">
        <w:rPr>
          <w:sz w:val="32"/>
          <w:szCs w:val="28"/>
        </w:rPr>
        <w:br/>
      </w:r>
      <w:r w:rsidR="3F4E4005" w:rsidRPr="002010D5">
        <w:rPr>
          <w:rFonts w:ascii="Times New Roman" w:eastAsia="Times New Roman" w:hAnsi="Times New Roman" w:cs="Times New Roman"/>
          <w:szCs w:val="28"/>
        </w:rPr>
        <w:t xml:space="preserve">Định </w:t>
      </w:r>
      <w:r w:rsidR="0CD508A3" w:rsidRPr="002010D5">
        <w:rPr>
          <w:rFonts w:ascii="Times New Roman" w:eastAsia="Times New Roman" w:hAnsi="Times New Roman" w:cs="Times New Roman"/>
          <w:szCs w:val="28"/>
        </w:rPr>
        <w:t>lượng</w:t>
      </w:r>
      <w:r w:rsidR="3F4E4005" w:rsidRPr="002010D5">
        <w:rPr>
          <w:rFonts w:ascii="Times New Roman" w:eastAsia="Times New Roman" w:hAnsi="Times New Roman" w:cs="Times New Roman"/>
          <w:szCs w:val="28"/>
        </w:rPr>
        <w:t xml:space="preserve">: </w:t>
      </w:r>
      <w:r w:rsidR="0CDEB4C5" w:rsidRPr="002010D5">
        <w:rPr>
          <w:rFonts w:ascii="Times New Roman" w:eastAsia="Times New Roman" w:hAnsi="Times New Roman" w:cs="Times New Roman"/>
          <w:szCs w:val="28"/>
        </w:rPr>
        <w:t>giá trị lớn nhất, nhỏ nhất</w:t>
      </w:r>
      <w:r w:rsidR="15C60642" w:rsidRPr="002010D5">
        <w:rPr>
          <w:rFonts w:ascii="Times New Roman" w:eastAsia="Times New Roman" w:hAnsi="Times New Roman" w:cs="Times New Roman"/>
          <w:szCs w:val="28"/>
        </w:rPr>
        <w:t>, giá trị</w:t>
      </w:r>
      <w:r w:rsidR="0CDEB4C5" w:rsidRPr="002010D5">
        <w:rPr>
          <w:rFonts w:ascii="Times New Roman" w:eastAsia="Times New Roman" w:hAnsi="Times New Roman" w:cs="Times New Roman"/>
          <w:szCs w:val="28"/>
        </w:rPr>
        <w:t xml:space="preserve"> trung bình</w:t>
      </w:r>
      <w:r w:rsidR="449D5E68" w:rsidRPr="002010D5">
        <w:rPr>
          <w:rFonts w:ascii="Times New Roman" w:eastAsia="Times New Roman" w:hAnsi="Times New Roman" w:cs="Times New Roman"/>
          <w:szCs w:val="28"/>
        </w:rPr>
        <w:t>,</w:t>
      </w:r>
      <w:r w:rsidR="0CDEB4C5" w:rsidRPr="002010D5">
        <w:rPr>
          <w:rFonts w:ascii="Times New Roman" w:eastAsia="Times New Roman" w:hAnsi="Times New Roman" w:cs="Times New Roman"/>
          <w:szCs w:val="28"/>
        </w:rPr>
        <w:t xml:space="preserve"> độ lệch</w:t>
      </w:r>
      <w:r w:rsidR="6C5E33A1" w:rsidRPr="002010D5">
        <w:rPr>
          <w:rFonts w:ascii="Times New Roman" w:eastAsia="Times New Roman" w:hAnsi="Times New Roman" w:cs="Times New Roman"/>
          <w:szCs w:val="28"/>
        </w:rPr>
        <w:t xml:space="preserve"> chuẩn</w:t>
      </w:r>
      <w:r w:rsidR="06FEB616" w:rsidRPr="002010D5">
        <w:rPr>
          <w:rFonts w:ascii="Times New Roman" w:eastAsia="Times New Roman" w:hAnsi="Times New Roman" w:cs="Times New Roman"/>
          <w:szCs w:val="28"/>
        </w:rPr>
        <w:t xml:space="preserve"> và tứ phân vị</w:t>
      </w:r>
    </w:p>
    <w:p w14:paraId="609B6AFA" w14:textId="189AA68E" w:rsidR="06FEB616" w:rsidRDefault="06FEB616" w:rsidP="00D94B95">
      <w:pPr>
        <w:spacing w:line="360" w:lineRule="auto"/>
        <w:jc w:val="center"/>
      </w:pPr>
      <w:r>
        <w:rPr>
          <w:noProof/>
        </w:rPr>
        <w:lastRenderedPageBreak/>
        <w:drawing>
          <wp:inline distT="0" distB="0" distL="0" distR="0" wp14:anchorId="1FA0DA0F" wp14:editId="74F2DA2F">
            <wp:extent cx="5724524" cy="1914525"/>
            <wp:effectExtent l="0" t="0" r="0" b="0"/>
            <wp:docPr id="857599642" name="Picture 85759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24524" cy="1914525"/>
                    </a:xfrm>
                    <a:prstGeom prst="rect">
                      <a:avLst/>
                    </a:prstGeom>
                  </pic:spPr>
                </pic:pic>
              </a:graphicData>
            </a:graphic>
          </wp:inline>
        </w:drawing>
      </w:r>
      <w:r w:rsidR="0342439A" w:rsidRPr="278C96B8">
        <w:rPr>
          <w:rFonts w:ascii="Times New Roman" w:eastAsia="Times New Roman" w:hAnsi="Times New Roman" w:cs="Times New Roman"/>
        </w:rPr>
        <w:t>Thống kê thông tin chi tiết dữ liệu định lượng</w:t>
      </w:r>
    </w:p>
    <w:p w14:paraId="6945BD70" w14:textId="7A4FB5F1" w:rsidR="278C96B8" w:rsidRPr="002010D5" w:rsidRDefault="278C96B8" w:rsidP="00D94B95">
      <w:pPr>
        <w:spacing w:line="360" w:lineRule="auto"/>
        <w:jc w:val="center"/>
        <w:rPr>
          <w:rFonts w:ascii="Times New Roman" w:eastAsia="Times New Roman" w:hAnsi="Times New Roman" w:cs="Times New Roman"/>
          <w:sz w:val="32"/>
          <w:szCs w:val="28"/>
        </w:rPr>
      </w:pPr>
    </w:p>
    <w:p w14:paraId="67E53F5A" w14:textId="2FFE4E66" w:rsidR="6BA5939F" w:rsidRPr="002010D5" w:rsidRDefault="6BA5939F" w:rsidP="00D94B95">
      <w:pPr>
        <w:spacing w:line="360" w:lineRule="auto"/>
        <w:rPr>
          <w:rFonts w:ascii="Times New Roman" w:eastAsia="Times New Roman" w:hAnsi="Times New Roman" w:cs="Times New Roman"/>
          <w:sz w:val="32"/>
          <w:szCs w:val="28"/>
        </w:rPr>
      </w:pPr>
      <w:r w:rsidRPr="002010D5">
        <w:rPr>
          <w:rFonts w:ascii="Times New Roman" w:eastAsia="Times New Roman" w:hAnsi="Times New Roman" w:cs="Times New Roman"/>
          <w:szCs w:val="28"/>
        </w:rPr>
        <w:t>Định tính: tính số giá trị khác nhau trong bộ dữ liệu và giá trị có tần suất cao nhất và tần số của giá trị đó</w:t>
      </w:r>
    </w:p>
    <w:p w14:paraId="0B8474C3" w14:textId="1FFECD08" w:rsidR="5000451E" w:rsidRDefault="5000451E" w:rsidP="00D94B95">
      <w:pPr>
        <w:spacing w:line="360" w:lineRule="auto"/>
        <w:jc w:val="center"/>
      </w:pPr>
      <w:r>
        <w:rPr>
          <w:noProof/>
        </w:rPr>
        <w:lastRenderedPageBreak/>
        <w:drawing>
          <wp:inline distT="0" distB="0" distL="0" distR="0" wp14:anchorId="759366B0" wp14:editId="331F6969">
            <wp:extent cx="5724524" cy="3705225"/>
            <wp:effectExtent l="0" t="0" r="0" b="0"/>
            <wp:docPr id="478592507" name="Picture 47859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24524" cy="3705225"/>
                    </a:xfrm>
                    <a:prstGeom prst="rect">
                      <a:avLst/>
                    </a:prstGeom>
                  </pic:spPr>
                </pic:pic>
              </a:graphicData>
            </a:graphic>
          </wp:inline>
        </w:drawing>
      </w:r>
      <w:r w:rsidR="7EE79CC9" w:rsidRPr="278C96B8">
        <w:rPr>
          <w:rFonts w:ascii="Times New Roman" w:eastAsia="Times New Roman" w:hAnsi="Times New Roman" w:cs="Times New Roman"/>
        </w:rPr>
        <w:t xml:space="preserve">Thống kê thông tin chi tiết dữ liệu định </w:t>
      </w:r>
      <w:r w:rsidR="42DA2397" w:rsidRPr="278C96B8">
        <w:rPr>
          <w:rFonts w:ascii="Times New Roman" w:eastAsia="Times New Roman" w:hAnsi="Times New Roman" w:cs="Times New Roman"/>
        </w:rPr>
        <w:t>tính</w:t>
      </w:r>
    </w:p>
    <w:p w14:paraId="505B2333" w14:textId="22850C23" w:rsidR="30C31EBA" w:rsidRDefault="00695CD4" w:rsidP="00686F16">
      <w:pPr>
        <w:pStyle w:val="Heading2"/>
        <w:numPr>
          <w:ilvl w:val="0"/>
          <w:numId w:val="11"/>
        </w:numPr>
        <w:spacing w:line="360" w:lineRule="auto"/>
        <w:rPr>
          <w:rFonts w:eastAsia="Times New Roman"/>
        </w:rPr>
      </w:pPr>
      <w:r>
        <w:rPr>
          <w:rFonts w:eastAsia="Times New Roman"/>
        </w:rPr>
        <w:lastRenderedPageBreak/>
        <w:t>L</w:t>
      </w:r>
      <w:r w:rsidR="30C31EBA" w:rsidRPr="278C96B8">
        <w:rPr>
          <w:rFonts w:eastAsia="Times New Roman"/>
        </w:rPr>
        <w:t>àm sạch dữ liệu</w:t>
      </w:r>
    </w:p>
    <w:p w14:paraId="4F81116D" w14:textId="4D958742" w:rsidR="30C31EBA" w:rsidRDefault="6C58B5F7" w:rsidP="00D94B95">
      <w:pPr>
        <w:pStyle w:val="Heading3"/>
        <w:spacing w:line="360" w:lineRule="auto"/>
        <w:rPr>
          <w:rFonts w:eastAsia="Times New Roman"/>
        </w:rPr>
      </w:pPr>
      <w:r w:rsidRPr="6C58B5F7">
        <w:rPr>
          <w:rFonts w:eastAsia="Times New Roman"/>
        </w:rPr>
        <w:t xml:space="preserve">2.1. </w:t>
      </w:r>
      <w:r w:rsidR="006E6790">
        <w:rPr>
          <w:rFonts w:eastAsia="Times New Roman"/>
          <w:lang w:val="en-US"/>
        </w:rPr>
        <w:t>N</w:t>
      </w:r>
      <w:r w:rsidRPr="6C58B5F7">
        <w:rPr>
          <w:rFonts w:eastAsia="Times New Roman"/>
        </w:rPr>
        <w:t>hận diện</w:t>
      </w:r>
      <w:r w:rsidR="00502F13">
        <w:rPr>
          <w:rFonts w:eastAsia="Times New Roman"/>
          <w:lang w:val="en-US"/>
        </w:rPr>
        <w:t xml:space="preserve"> và xử lý</w:t>
      </w:r>
      <w:r w:rsidRPr="6C58B5F7">
        <w:rPr>
          <w:rFonts w:eastAsia="Times New Roman"/>
        </w:rPr>
        <w:t xml:space="preserve"> các dữ liệu bị nhiễu </w:t>
      </w:r>
    </w:p>
    <w:p w14:paraId="1F086E99" w14:textId="3799D5E5" w:rsidR="6C58B5F7" w:rsidRPr="002010D5" w:rsidRDefault="6C58B5F7" w:rsidP="00D94B95">
      <w:pPr>
        <w:spacing w:line="360" w:lineRule="auto"/>
        <w:rPr>
          <w:rFonts w:ascii="Times New Roman" w:eastAsia="Times New Roman" w:hAnsi="Times New Roman" w:cs="Times New Roman"/>
          <w:szCs w:val="28"/>
        </w:rPr>
      </w:pPr>
      <w:r w:rsidRPr="002010D5">
        <w:rPr>
          <w:rFonts w:ascii="Times New Roman" w:eastAsia="Times New Roman" w:hAnsi="Times New Roman" w:cs="Times New Roman"/>
          <w:szCs w:val="28"/>
        </w:rPr>
        <w:t xml:space="preserve">Sử dụng phương pháp IQR để tìm các ngoại lệ có trong các thuộc tính định lượng bằng cách tìm ra phân vị tứ thứ nhất và thứ ba rồi tính ra giới hạn giá trị trên và giới hạn giá trị dưới của từng thuộc tính. Cuối cùng là loại bỏ các dòng dữ liệu không nằm trong vùng giá trị vừa tạo </w:t>
      </w:r>
    </w:p>
    <w:p w14:paraId="76998600" w14:textId="261E71AF" w:rsidR="6C58B5F7" w:rsidRDefault="6C58B5F7" w:rsidP="00D94B95">
      <w:pPr>
        <w:spacing w:line="360" w:lineRule="auto"/>
        <w:rPr>
          <w:rFonts w:ascii="Times New Roman" w:eastAsia="Times New Roman" w:hAnsi="Times New Roman" w:cs="Times New Roman"/>
          <w:b/>
          <w:bCs/>
          <w:sz w:val="26"/>
          <w:szCs w:val="26"/>
        </w:rPr>
      </w:pPr>
      <w:r w:rsidRPr="6C58B5F7">
        <w:rPr>
          <w:rFonts w:ascii="Times New Roman" w:eastAsia="Times New Roman" w:hAnsi="Times New Roman" w:cs="Times New Roman"/>
          <w:b/>
          <w:bCs/>
          <w:sz w:val="26"/>
          <w:szCs w:val="26"/>
        </w:rPr>
        <w:t>Thuộc tính year:</w:t>
      </w:r>
    </w:p>
    <w:p w14:paraId="03677939" w14:textId="6CC14D5F" w:rsidR="6C58B5F7" w:rsidRDefault="6C58B5F7" w:rsidP="00D94B95">
      <w:pPr>
        <w:spacing w:line="360" w:lineRule="auto"/>
        <w:jc w:val="center"/>
      </w:pPr>
      <w:r>
        <w:rPr>
          <w:noProof/>
        </w:rPr>
        <w:lastRenderedPageBreak/>
        <w:drawing>
          <wp:inline distT="0" distB="0" distL="0" distR="0" wp14:anchorId="4B7A9867" wp14:editId="4361323D">
            <wp:extent cx="2533650" cy="3114675"/>
            <wp:effectExtent l="0" t="0" r="0" b="0"/>
            <wp:docPr id="45390355" name="Picture 4539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533650" cy="3114675"/>
                    </a:xfrm>
                    <a:prstGeom prst="rect">
                      <a:avLst/>
                    </a:prstGeom>
                  </pic:spPr>
                </pic:pic>
              </a:graphicData>
            </a:graphic>
          </wp:inline>
        </w:drawing>
      </w:r>
    </w:p>
    <w:p w14:paraId="6FA10B11" w14:textId="19B1AB4F" w:rsidR="6C58B5F7" w:rsidRDefault="6C58B5F7" w:rsidP="00D94B95">
      <w:pPr>
        <w:spacing w:line="360" w:lineRule="auto"/>
        <w:jc w:val="center"/>
      </w:pPr>
      <w:r>
        <w:t>Giới hạn trên và dưới của thuộc tính year</w:t>
      </w:r>
    </w:p>
    <w:p w14:paraId="67D9ACA3" w14:textId="0FE5CEF4" w:rsidR="6C58B5F7" w:rsidRDefault="6C58B5F7" w:rsidP="00D94B95">
      <w:pPr>
        <w:spacing w:line="360" w:lineRule="auto"/>
        <w:jc w:val="center"/>
      </w:pPr>
    </w:p>
    <w:p w14:paraId="244898E9" w14:textId="615CC618" w:rsidR="6C58B5F7" w:rsidRDefault="6C58B5F7" w:rsidP="00D94B95">
      <w:pPr>
        <w:spacing w:line="360" w:lineRule="auto"/>
        <w:jc w:val="center"/>
      </w:pPr>
      <w:r>
        <w:rPr>
          <w:noProof/>
        </w:rPr>
        <w:lastRenderedPageBreak/>
        <w:drawing>
          <wp:inline distT="0" distB="0" distL="0" distR="0" wp14:anchorId="2A5029D6" wp14:editId="5DBDD7F8">
            <wp:extent cx="5724524" cy="2847975"/>
            <wp:effectExtent l="0" t="0" r="0" b="0"/>
            <wp:docPr id="102767493" name="Picture 10276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t>Các dòng dữ liệu ngoại lệ  của thuộc tính year</w:t>
      </w:r>
    </w:p>
    <w:p w14:paraId="4ADAE89F" w14:textId="7C9D00E7" w:rsidR="6C58B5F7" w:rsidRDefault="6C58B5F7" w:rsidP="00D94B95">
      <w:pPr>
        <w:spacing w:line="360" w:lineRule="auto"/>
        <w:jc w:val="center"/>
      </w:pPr>
    </w:p>
    <w:p w14:paraId="4F183751" w14:textId="08E4C838" w:rsidR="6C58B5F7" w:rsidRDefault="6C58B5F7" w:rsidP="00D94B95">
      <w:pPr>
        <w:spacing w:line="360" w:lineRule="auto"/>
        <w:jc w:val="center"/>
      </w:pPr>
      <w:r>
        <w:rPr>
          <w:noProof/>
        </w:rPr>
        <w:lastRenderedPageBreak/>
        <w:drawing>
          <wp:inline distT="0" distB="0" distL="0" distR="0" wp14:anchorId="1782D19F" wp14:editId="52CCE1B1">
            <wp:extent cx="5724524" cy="3333750"/>
            <wp:effectExtent l="0" t="0" r="0" b="0"/>
            <wp:docPr id="1422522030" name="Picture 142252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r>
        <w:t xml:space="preserve">Các dòng dữ liệu còn lại </w:t>
      </w:r>
    </w:p>
    <w:p w14:paraId="2AA6FA13" w14:textId="3F191514" w:rsidR="6C58B5F7" w:rsidRDefault="6C58B5F7" w:rsidP="00D94B95">
      <w:pPr>
        <w:spacing w:line="360" w:lineRule="auto"/>
      </w:pPr>
      <w:r>
        <w:t>Thuộc tính condition</w:t>
      </w:r>
    </w:p>
    <w:p w14:paraId="78BA00FF" w14:textId="08AAC252" w:rsidR="6C58B5F7" w:rsidRDefault="6C58B5F7" w:rsidP="00D94B95">
      <w:pPr>
        <w:spacing w:line="360" w:lineRule="auto"/>
        <w:jc w:val="center"/>
      </w:pPr>
      <w:r>
        <w:rPr>
          <w:noProof/>
        </w:rPr>
        <w:lastRenderedPageBreak/>
        <w:drawing>
          <wp:inline distT="0" distB="0" distL="0" distR="0" wp14:anchorId="0C01E0C6" wp14:editId="1AAB14F5">
            <wp:extent cx="2781300" cy="2828925"/>
            <wp:effectExtent l="0" t="0" r="0" b="0"/>
            <wp:docPr id="1287684893" name="Picture 128768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781300" cy="2828925"/>
                    </a:xfrm>
                    <a:prstGeom prst="rect">
                      <a:avLst/>
                    </a:prstGeom>
                  </pic:spPr>
                </pic:pic>
              </a:graphicData>
            </a:graphic>
          </wp:inline>
        </w:drawing>
      </w:r>
    </w:p>
    <w:p w14:paraId="7FA49426" w14:textId="40A2D6DF" w:rsidR="6C58B5F7" w:rsidRDefault="6C58B5F7" w:rsidP="00D94B95">
      <w:pPr>
        <w:spacing w:line="360" w:lineRule="auto"/>
        <w:jc w:val="center"/>
      </w:pPr>
      <w:r>
        <w:t>Giới hạn trên và dưới của thuộc tính condition</w:t>
      </w:r>
    </w:p>
    <w:p w14:paraId="7296C838" w14:textId="6D129930" w:rsidR="6C58B5F7" w:rsidRDefault="6C58B5F7" w:rsidP="00D94B95">
      <w:pPr>
        <w:spacing w:line="360" w:lineRule="auto"/>
        <w:jc w:val="center"/>
      </w:pPr>
    </w:p>
    <w:p w14:paraId="4D8D0362" w14:textId="620208E5" w:rsidR="6C58B5F7" w:rsidRDefault="6C58B5F7" w:rsidP="00D94B95">
      <w:pPr>
        <w:spacing w:line="360" w:lineRule="auto"/>
        <w:jc w:val="center"/>
      </w:pPr>
      <w:r>
        <w:rPr>
          <w:noProof/>
        </w:rPr>
        <w:drawing>
          <wp:inline distT="0" distB="0" distL="0" distR="0" wp14:anchorId="72E595B8" wp14:editId="7FA0290A">
            <wp:extent cx="5724524" cy="390525"/>
            <wp:effectExtent l="0" t="0" r="0" b="0"/>
            <wp:docPr id="1632028734" name="Picture 163202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724524" cy="390525"/>
                    </a:xfrm>
                    <a:prstGeom prst="rect">
                      <a:avLst/>
                    </a:prstGeom>
                  </pic:spPr>
                </pic:pic>
              </a:graphicData>
            </a:graphic>
          </wp:inline>
        </w:drawing>
      </w:r>
      <w:r>
        <w:t>Các dòng dữ liệu ngoại lệ  của thuộc tính condition</w:t>
      </w:r>
    </w:p>
    <w:p w14:paraId="579A8B0B" w14:textId="1B671F2B" w:rsidR="6C58B5F7" w:rsidRDefault="6C58B5F7" w:rsidP="00D94B95">
      <w:pPr>
        <w:spacing w:line="360" w:lineRule="auto"/>
        <w:rPr>
          <w:b/>
          <w:bCs/>
        </w:rPr>
      </w:pPr>
      <w:r>
        <w:t>T</w:t>
      </w:r>
      <w:r w:rsidRPr="6C58B5F7">
        <w:rPr>
          <w:b/>
          <w:bCs/>
        </w:rPr>
        <w:t>huộc tính odometer</w:t>
      </w:r>
    </w:p>
    <w:p w14:paraId="00CA5D92" w14:textId="41588A16" w:rsidR="6C58B5F7" w:rsidRDefault="6C58B5F7" w:rsidP="00D94B95">
      <w:pPr>
        <w:spacing w:line="360" w:lineRule="auto"/>
        <w:jc w:val="center"/>
      </w:pPr>
      <w:r>
        <w:rPr>
          <w:noProof/>
        </w:rPr>
        <w:lastRenderedPageBreak/>
        <w:drawing>
          <wp:inline distT="0" distB="0" distL="0" distR="0" wp14:anchorId="7A321278" wp14:editId="520E97D4">
            <wp:extent cx="2714625" cy="2867025"/>
            <wp:effectExtent l="0" t="0" r="0" b="0"/>
            <wp:docPr id="156308262" name="Picture 15630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714625" cy="2867025"/>
                    </a:xfrm>
                    <a:prstGeom prst="rect">
                      <a:avLst/>
                    </a:prstGeom>
                  </pic:spPr>
                </pic:pic>
              </a:graphicData>
            </a:graphic>
          </wp:inline>
        </w:drawing>
      </w:r>
    </w:p>
    <w:p w14:paraId="41B2FC60" w14:textId="24CD20E1" w:rsidR="6C58B5F7" w:rsidRDefault="6C58B5F7" w:rsidP="00D94B95">
      <w:pPr>
        <w:spacing w:line="360" w:lineRule="auto"/>
        <w:jc w:val="center"/>
      </w:pPr>
      <w:r>
        <w:t>Giới hạn trên và dưới của thuộc tính odometer</w:t>
      </w:r>
    </w:p>
    <w:p w14:paraId="29F4C011" w14:textId="0B239E19" w:rsidR="6C58B5F7" w:rsidRDefault="6C58B5F7" w:rsidP="00D94B95">
      <w:pPr>
        <w:spacing w:line="360" w:lineRule="auto"/>
        <w:jc w:val="center"/>
      </w:pPr>
    </w:p>
    <w:p w14:paraId="2FCFDE35" w14:textId="3213C89A" w:rsidR="6C58B5F7" w:rsidRDefault="6C58B5F7" w:rsidP="00D94B95">
      <w:pPr>
        <w:spacing w:line="360" w:lineRule="auto"/>
        <w:jc w:val="center"/>
      </w:pPr>
      <w:r>
        <w:rPr>
          <w:noProof/>
        </w:rPr>
        <w:lastRenderedPageBreak/>
        <w:drawing>
          <wp:inline distT="0" distB="0" distL="0" distR="0" wp14:anchorId="2E83FF70" wp14:editId="1A4A5282">
            <wp:extent cx="5724524" cy="2838450"/>
            <wp:effectExtent l="0" t="0" r="0" b="0"/>
            <wp:docPr id="609303070" name="Picture 60930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t>Các dòng dữ liệu ngoại lệ  của thuộc tính odometer</w:t>
      </w:r>
    </w:p>
    <w:p w14:paraId="3DED29A3" w14:textId="3670C46B" w:rsidR="6C58B5F7" w:rsidRDefault="6C58B5F7" w:rsidP="00D94B95">
      <w:pPr>
        <w:spacing w:line="360" w:lineRule="auto"/>
        <w:jc w:val="center"/>
      </w:pPr>
    </w:p>
    <w:p w14:paraId="34C2E886" w14:textId="3E07A823" w:rsidR="6C58B5F7" w:rsidRDefault="6C58B5F7" w:rsidP="00D94B95">
      <w:pPr>
        <w:spacing w:line="360" w:lineRule="auto"/>
        <w:jc w:val="center"/>
      </w:pPr>
      <w:r>
        <w:rPr>
          <w:noProof/>
        </w:rPr>
        <w:lastRenderedPageBreak/>
        <w:drawing>
          <wp:inline distT="0" distB="0" distL="0" distR="0" wp14:anchorId="70763BAE" wp14:editId="2058CBC1">
            <wp:extent cx="5724524" cy="2809875"/>
            <wp:effectExtent l="0" t="0" r="0" b="0"/>
            <wp:docPr id="567233375" name="Picture 56723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r>
        <w:t>Các dòng dữ liệu còn lại</w:t>
      </w:r>
    </w:p>
    <w:p w14:paraId="2C9AEC2E" w14:textId="0E180E7D" w:rsidR="6C58B5F7" w:rsidRDefault="6C58B5F7" w:rsidP="00D94B95">
      <w:pPr>
        <w:spacing w:line="360" w:lineRule="auto"/>
        <w:rPr>
          <w:b/>
          <w:bCs/>
        </w:rPr>
      </w:pPr>
      <w:r w:rsidRPr="6C58B5F7">
        <w:rPr>
          <w:b/>
          <w:bCs/>
        </w:rPr>
        <w:t>Thuộc tính mmr</w:t>
      </w:r>
    </w:p>
    <w:p w14:paraId="04BFA4F3" w14:textId="5B145CFC" w:rsidR="6C58B5F7" w:rsidRDefault="6C58B5F7" w:rsidP="00D94B95">
      <w:pPr>
        <w:spacing w:line="360" w:lineRule="auto"/>
        <w:jc w:val="center"/>
      </w:pPr>
      <w:r>
        <w:rPr>
          <w:noProof/>
        </w:rPr>
        <w:lastRenderedPageBreak/>
        <w:drawing>
          <wp:inline distT="0" distB="0" distL="0" distR="0" wp14:anchorId="13D32845" wp14:editId="16B32DC8">
            <wp:extent cx="2457450" cy="2543175"/>
            <wp:effectExtent l="0" t="0" r="0" b="0"/>
            <wp:docPr id="1940031149" name="Picture 194003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457450" cy="2543175"/>
                    </a:xfrm>
                    <a:prstGeom prst="rect">
                      <a:avLst/>
                    </a:prstGeom>
                  </pic:spPr>
                </pic:pic>
              </a:graphicData>
            </a:graphic>
          </wp:inline>
        </w:drawing>
      </w:r>
    </w:p>
    <w:p w14:paraId="24DAAAE9" w14:textId="52531F17" w:rsidR="6C58B5F7" w:rsidRDefault="6C58B5F7" w:rsidP="00D94B95">
      <w:pPr>
        <w:spacing w:line="360" w:lineRule="auto"/>
        <w:jc w:val="center"/>
      </w:pPr>
      <w:r>
        <w:t>Giới hạn trên và dưới của thuộc tính mmr</w:t>
      </w:r>
    </w:p>
    <w:p w14:paraId="08086790" w14:textId="383E9FD7" w:rsidR="6C58B5F7" w:rsidRDefault="6C58B5F7" w:rsidP="00D94B95">
      <w:pPr>
        <w:spacing w:line="360" w:lineRule="auto"/>
        <w:jc w:val="center"/>
      </w:pPr>
    </w:p>
    <w:p w14:paraId="27836CFA" w14:textId="5C18D941" w:rsidR="6C58B5F7" w:rsidRDefault="6C58B5F7" w:rsidP="00D94B95">
      <w:pPr>
        <w:spacing w:line="360" w:lineRule="auto"/>
        <w:rPr>
          <w:b/>
          <w:bCs/>
        </w:rPr>
      </w:pPr>
    </w:p>
    <w:p w14:paraId="23725E62" w14:textId="3481695D" w:rsidR="6C58B5F7" w:rsidRDefault="6C58B5F7" w:rsidP="00D94B95">
      <w:pPr>
        <w:spacing w:line="360" w:lineRule="auto"/>
        <w:jc w:val="center"/>
      </w:pPr>
      <w:r>
        <w:rPr>
          <w:noProof/>
        </w:rPr>
        <w:lastRenderedPageBreak/>
        <w:drawing>
          <wp:inline distT="0" distB="0" distL="0" distR="0" wp14:anchorId="44BC0010" wp14:editId="0720E7C5">
            <wp:extent cx="5724524" cy="3400425"/>
            <wp:effectExtent l="0" t="0" r="0" b="0"/>
            <wp:docPr id="202156673" name="Picture 20215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24524" cy="3400425"/>
                    </a:xfrm>
                    <a:prstGeom prst="rect">
                      <a:avLst/>
                    </a:prstGeom>
                  </pic:spPr>
                </pic:pic>
              </a:graphicData>
            </a:graphic>
          </wp:inline>
        </w:drawing>
      </w:r>
      <w:r>
        <w:t>Các dòng dữ liệu ngoại lệ  của thuộc tính odometer</w:t>
      </w:r>
    </w:p>
    <w:p w14:paraId="01D41A3B" w14:textId="00EBD13E" w:rsidR="6C58B5F7" w:rsidRDefault="6C58B5F7" w:rsidP="00D94B95">
      <w:pPr>
        <w:spacing w:line="360" w:lineRule="auto"/>
        <w:jc w:val="center"/>
      </w:pPr>
    </w:p>
    <w:p w14:paraId="10DCF649" w14:textId="65F8CD83" w:rsidR="6C58B5F7" w:rsidRDefault="6C58B5F7" w:rsidP="00D94B95">
      <w:pPr>
        <w:spacing w:line="360" w:lineRule="auto"/>
        <w:jc w:val="center"/>
      </w:pPr>
      <w:r>
        <w:rPr>
          <w:noProof/>
        </w:rPr>
        <w:lastRenderedPageBreak/>
        <w:drawing>
          <wp:inline distT="0" distB="0" distL="0" distR="0" wp14:anchorId="77A6275C" wp14:editId="12D7E5EA">
            <wp:extent cx="5724524" cy="3429000"/>
            <wp:effectExtent l="0" t="0" r="0" b="0"/>
            <wp:docPr id="1103642829" name="Picture 110364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24524" cy="3429000"/>
                    </a:xfrm>
                    <a:prstGeom prst="rect">
                      <a:avLst/>
                    </a:prstGeom>
                  </pic:spPr>
                </pic:pic>
              </a:graphicData>
            </a:graphic>
          </wp:inline>
        </w:drawing>
      </w:r>
      <w:r>
        <w:t>Các dòng dữ liệu còn lại</w:t>
      </w:r>
    </w:p>
    <w:p w14:paraId="5B15A23D" w14:textId="047737E3" w:rsidR="6C58B5F7" w:rsidRDefault="6C58B5F7" w:rsidP="00D94B95">
      <w:pPr>
        <w:spacing w:line="360" w:lineRule="auto"/>
        <w:jc w:val="center"/>
        <w:rPr>
          <w:b/>
          <w:bCs/>
        </w:rPr>
      </w:pPr>
    </w:p>
    <w:p w14:paraId="2001866D" w14:textId="247F5277" w:rsidR="6C58B5F7" w:rsidRDefault="6C58B5F7" w:rsidP="00D94B95">
      <w:pPr>
        <w:spacing w:line="360" w:lineRule="auto"/>
      </w:pPr>
      <w:r w:rsidRPr="6C58B5F7">
        <w:rPr>
          <w:b/>
          <w:bCs/>
        </w:rPr>
        <w:t>Thuộc tính sellingprice</w:t>
      </w:r>
    </w:p>
    <w:p w14:paraId="3882ECBA" w14:textId="097295E5" w:rsidR="6C58B5F7" w:rsidRDefault="6C58B5F7" w:rsidP="00D94B95">
      <w:pPr>
        <w:spacing w:line="360" w:lineRule="auto"/>
        <w:jc w:val="center"/>
      </w:pPr>
      <w:r>
        <w:rPr>
          <w:noProof/>
        </w:rPr>
        <w:lastRenderedPageBreak/>
        <w:drawing>
          <wp:inline distT="0" distB="0" distL="0" distR="0" wp14:anchorId="73631470" wp14:editId="40E5BCC8">
            <wp:extent cx="2924175" cy="2505075"/>
            <wp:effectExtent l="0" t="0" r="0" b="0"/>
            <wp:docPr id="1184406820" name="Picture 118440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924175" cy="2505075"/>
                    </a:xfrm>
                    <a:prstGeom prst="rect">
                      <a:avLst/>
                    </a:prstGeom>
                  </pic:spPr>
                </pic:pic>
              </a:graphicData>
            </a:graphic>
          </wp:inline>
        </w:drawing>
      </w:r>
    </w:p>
    <w:p w14:paraId="07AAA121" w14:textId="0F9AC712" w:rsidR="6C58B5F7" w:rsidRDefault="6C58B5F7" w:rsidP="00D94B95">
      <w:pPr>
        <w:spacing w:line="360" w:lineRule="auto"/>
        <w:jc w:val="center"/>
      </w:pPr>
      <w:r>
        <w:t>Giới hạn trên và dưới của thuộc tính sellingprice</w:t>
      </w:r>
    </w:p>
    <w:p w14:paraId="4598DF36" w14:textId="15FF5DF1" w:rsidR="6C58B5F7" w:rsidRDefault="6C58B5F7" w:rsidP="00D94B95">
      <w:pPr>
        <w:spacing w:line="360" w:lineRule="auto"/>
        <w:jc w:val="center"/>
      </w:pPr>
    </w:p>
    <w:p w14:paraId="0C24C202" w14:textId="296DD7A5" w:rsidR="6C58B5F7" w:rsidRDefault="6C58B5F7" w:rsidP="00D94B95">
      <w:pPr>
        <w:spacing w:line="360" w:lineRule="auto"/>
        <w:jc w:val="center"/>
      </w:pPr>
    </w:p>
    <w:p w14:paraId="327ED5EF" w14:textId="09390A1E" w:rsidR="6C58B5F7" w:rsidRDefault="6C58B5F7" w:rsidP="00D94B95">
      <w:pPr>
        <w:spacing w:line="360" w:lineRule="auto"/>
        <w:jc w:val="center"/>
      </w:pPr>
    </w:p>
    <w:p w14:paraId="40C7C874" w14:textId="6C9884B4" w:rsidR="6C58B5F7" w:rsidRDefault="6C58B5F7" w:rsidP="00D94B95">
      <w:pPr>
        <w:spacing w:line="360" w:lineRule="auto"/>
        <w:jc w:val="center"/>
      </w:pPr>
      <w:r>
        <w:rPr>
          <w:noProof/>
        </w:rPr>
        <w:lastRenderedPageBreak/>
        <w:drawing>
          <wp:inline distT="0" distB="0" distL="0" distR="0" wp14:anchorId="1D068BA8" wp14:editId="36601394">
            <wp:extent cx="5724524" cy="3276600"/>
            <wp:effectExtent l="0" t="0" r="0" b="0"/>
            <wp:docPr id="1648006923" name="Picture 164800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24524" cy="3276600"/>
                    </a:xfrm>
                    <a:prstGeom prst="rect">
                      <a:avLst/>
                    </a:prstGeom>
                  </pic:spPr>
                </pic:pic>
              </a:graphicData>
            </a:graphic>
          </wp:inline>
        </w:drawing>
      </w:r>
      <w:r>
        <w:t>Các dòng dữ liệu ngoại lệ  của thuộc tính sellingprice</w:t>
      </w:r>
    </w:p>
    <w:p w14:paraId="695F3792" w14:textId="77631A39" w:rsidR="6C58B5F7" w:rsidRDefault="6C58B5F7" w:rsidP="00D94B95">
      <w:pPr>
        <w:spacing w:line="360" w:lineRule="auto"/>
        <w:jc w:val="center"/>
      </w:pPr>
    </w:p>
    <w:p w14:paraId="62DBD1B9" w14:textId="40EA4FB6" w:rsidR="6C58B5F7" w:rsidRDefault="6C58B5F7" w:rsidP="00D94B95">
      <w:pPr>
        <w:spacing w:line="360" w:lineRule="auto"/>
        <w:jc w:val="center"/>
      </w:pPr>
      <w:r>
        <w:rPr>
          <w:noProof/>
        </w:rPr>
        <w:lastRenderedPageBreak/>
        <w:drawing>
          <wp:inline distT="0" distB="0" distL="0" distR="0" wp14:anchorId="3494168B" wp14:editId="1B900405">
            <wp:extent cx="5724524" cy="3381375"/>
            <wp:effectExtent l="0" t="0" r="0" b="0"/>
            <wp:docPr id="1777417113" name="Picture 177741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724524" cy="3381375"/>
                    </a:xfrm>
                    <a:prstGeom prst="rect">
                      <a:avLst/>
                    </a:prstGeom>
                  </pic:spPr>
                </pic:pic>
              </a:graphicData>
            </a:graphic>
          </wp:inline>
        </w:drawing>
      </w:r>
      <w:r>
        <w:t>Các dòng dữ liệu còn lại</w:t>
      </w:r>
    </w:p>
    <w:p w14:paraId="0639A63D" w14:textId="248B61C3" w:rsidR="6C58B5F7" w:rsidRDefault="6C58B5F7" w:rsidP="00D94B95">
      <w:pPr>
        <w:spacing w:line="360" w:lineRule="auto"/>
        <w:jc w:val="center"/>
      </w:pPr>
    </w:p>
    <w:p w14:paraId="6229AD9A" w14:textId="0742CE0C" w:rsidR="30C31EBA" w:rsidRDefault="6C58B5F7" w:rsidP="00D94B95">
      <w:pPr>
        <w:pStyle w:val="Heading3"/>
        <w:spacing w:line="360" w:lineRule="auto"/>
        <w:rPr>
          <w:rFonts w:eastAsia="Times New Roman"/>
        </w:rPr>
      </w:pPr>
      <w:r w:rsidRPr="6C58B5F7">
        <w:rPr>
          <w:rFonts w:eastAsia="Times New Roman"/>
        </w:rPr>
        <w:t>2.</w:t>
      </w:r>
      <w:r w:rsidR="001148C7">
        <w:rPr>
          <w:rFonts w:eastAsia="Times New Roman"/>
          <w:lang w:val="en-US"/>
        </w:rPr>
        <w:t>2</w:t>
      </w:r>
      <w:r w:rsidRPr="6C58B5F7">
        <w:rPr>
          <w:rFonts w:eastAsia="Times New Roman"/>
        </w:rPr>
        <w:t xml:space="preserve"> </w:t>
      </w:r>
      <w:r w:rsidR="006E6790">
        <w:rPr>
          <w:rFonts w:eastAsia="Times New Roman"/>
          <w:lang w:val="en-US"/>
        </w:rPr>
        <w:t>N</w:t>
      </w:r>
      <w:r w:rsidRPr="6C58B5F7">
        <w:rPr>
          <w:rFonts w:eastAsia="Times New Roman"/>
        </w:rPr>
        <w:t>hận biết các dữ liệu bị thiếu</w:t>
      </w:r>
    </w:p>
    <w:p w14:paraId="03406D00" w14:textId="7A2D6A44" w:rsidR="002227C0" w:rsidRDefault="002227C0" w:rsidP="002227C0">
      <w:pPr>
        <w:rPr>
          <w:lang w:val="en-US"/>
        </w:rPr>
      </w:pPr>
      <w:r>
        <w:rPr>
          <w:lang w:val="en-US"/>
        </w:rPr>
        <w:t xml:space="preserve">Trong quá trình xử lý dữ liệu bị nhiễu, các giá trị ở dạng số cũng đã được xử lý nên </w:t>
      </w:r>
      <w:r w:rsidR="00654C90">
        <w:rPr>
          <w:lang w:val="en-US"/>
        </w:rPr>
        <w:t xml:space="preserve">khi tìm các </w:t>
      </w:r>
      <w:r w:rsidR="000F320D">
        <w:rPr>
          <w:lang w:val="en-US"/>
        </w:rPr>
        <w:t>dòng dữ liệu null thì chỉ còn ở trong các cột dữ liệu dạng object</w:t>
      </w:r>
      <w:r w:rsidR="00F87721">
        <w:rPr>
          <w:lang w:val="en-US"/>
        </w:rPr>
        <w:t>.</w:t>
      </w:r>
    </w:p>
    <w:p w14:paraId="765727E6" w14:textId="41F65943" w:rsidR="000936CD" w:rsidRPr="000F3B8C" w:rsidRDefault="00493FD2" w:rsidP="002227C0">
      <w:pPr>
        <w:rPr>
          <w:lang w:val="en-US"/>
        </w:rPr>
      </w:pPr>
      <w:r>
        <w:rPr>
          <w:lang w:val="en-US"/>
        </w:rPr>
        <w:lastRenderedPageBreak/>
        <w:t>Vì vậy sử dụng hàm isnull để tìm các giá trị dạng object có chứa giá trị null</w:t>
      </w:r>
      <w:r w:rsidR="00D469DF">
        <w:rPr>
          <w:lang w:val="en-US"/>
        </w:rPr>
        <w:t xml:space="preserve"> sau đó là</w:t>
      </w:r>
      <w:r w:rsidR="002C1AC0">
        <w:rPr>
          <w:lang w:val="en-US"/>
        </w:rPr>
        <w:t xml:space="preserve"> hàm sum</w:t>
      </w:r>
      <w:r w:rsidR="00E5515E">
        <w:rPr>
          <w:lang w:val="en-US"/>
        </w:rPr>
        <w:t xml:space="preserve"> để tính tổng </w:t>
      </w:r>
      <w:r w:rsidR="00E348AD">
        <w:rPr>
          <w:lang w:val="en-US"/>
        </w:rPr>
        <w:t xml:space="preserve">các dòng </w:t>
      </w:r>
      <w:r w:rsidR="00FC5A55">
        <w:rPr>
          <w:lang w:val="en-US"/>
        </w:rPr>
        <w:t>tồn tại rỗng trong mỗi cột</w:t>
      </w:r>
    </w:p>
    <w:p w14:paraId="463E6E14" w14:textId="106E23D1" w:rsidR="6C58B5F7" w:rsidRDefault="6C58B5F7" w:rsidP="00D94B95">
      <w:pPr>
        <w:spacing w:line="360" w:lineRule="auto"/>
        <w:rPr>
          <w:rFonts w:ascii="Times New Roman" w:eastAsia="Times New Roman" w:hAnsi="Times New Roman" w:cs="Times New Roman"/>
          <w:sz w:val="26"/>
          <w:szCs w:val="26"/>
        </w:rPr>
      </w:pPr>
    </w:p>
    <w:p w14:paraId="701CDE51" w14:textId="5C17A4B8" w:rsidR="6C58B5F7" w:rsidRDefault="6C58B5F7" w:rsidP="00D94B95">
      <w:pPr>
        <w:spacing w:line="360" w:lineRule="auto"/>
        <w:jc w:val="center"/>
        <w:rPr>
          <w:lang w:val="en-US"/>
        </w:rPr>
      </w:pPr>
      <w:r>
        <w:rPr>
          <w:noProof/>
        </w:rPr>
        <w:drawing>
          <wp:inline distT="0" distB="0" distL="0" distR="0" wp14:anchorId="287C9B8F" wp14:editId="310D45F1">
            <wp:extent cx="3944424" cy="2882935"/>
            <wp:effectExtent l="0" t="0" r="0" b="0"/>
            <wp:docPr id="448352488" name="Picture 44835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rcRect r="2101" b="21588"/>
                    <a:stretch>
                      <a:fillRect/>
                    </a:stretch>
                  </pic:blipFill>
                  <pic:spPr>
                    <a:xfrm>
                      <a:off x="0" y="0"/>
                      <a:ext cx="3944424" cy="2882935"/>
                    </a:xfrm>
                    <a:prstGeom prst="rect">
                      <a:avLst/>
                    </a:prstGeom>
                  </pic:spPr>
                </pic:pic>
              </a:graphicData>
            </a:graphic>
          </wp:inline>
        </w:drawing>
      </w:r>
    </w:p>
    <w:p w14:paraId="54184196" w14:textId="77777777" w:rsidR="00343CCC" w:rsidRDefault="00343CCC" w:rsidP="00343CCC">
      <w:pPr>
        <w:spacing w:line="360" w:lineRule="auto"/>
        <w:rPr>
          <w:lang w:val="en-US"/>
        </w:rPr>
      </w:pPr>
    </w:p>
    <w:p w14:paraId="49BDE733" w14:textId="60E09BC2" w:rsidR="00343CCC" w:rsidRDefault="00343CCC" w:rsidP="00343CCC">
      <w:pPr>
        <w:spacing w:line="360" w:lineRule="auto"/>
        <w:rPr>
          <w:lang w:val="en-US"/>
        </w:rPr>
      </w:pPr>
      <w:r>
        <w:rPr>
          <w:lang w:val="en-US"/>
        </w:rPr>
        <w:t>Tính tổng số dòng null bằng</w:t>
      </w:r>
      <w:r w:rsidR="00E4335B">
        <w:rPr>
          <w:lang w:val="en-US"/>
        </w:rPr>
        <w:t xml:space="preserve"> axis=1 để tránh trường hợp 1 dòng có 2 giá trị null làm </w:t>
      </w:r>
      <w:r w:rsidR="0057740D">
        <w:rPr>
          <w:lang w:val="en-US"/>
        </w:rPr>
        <w:t>nhiễu dữ liệu</w:t>
      </w:r>
    </w:p>
    <w:p w14:paraId="76CB43D2" w14:textId="7DD87B9A" w:rsidR="00500B6F" w:rsidRDefault="00641395" w:rsidP="00D94B95">
      <w:pPr>
        <w:spacing w:line="360" w:lineRule="auto"/>
        <w:jc w:val="center"/>
        <w:rPr>
          <w:lang w:val="en-US"/>
        </w:rPr>
      </w:pPr>
      <w:r w:rsidRPr="00641395">
        <w:rPr>
          <w:noProof/>
          <w:lang w:val="en-US"/>
        </w:rPr>
        <w:lastRenderedPageBreak/>
        <w:drawing>
          <wp:inline distT="0" distB="0" distL="0" distR="0" wp14:anchorId="750AC88A" wp14:editId="59313762">
            <wp:extent cx="4048690" cy="914528"/>
            <wp:effectExtent l="0" t="0" r="0" b="0"/>
            <wp:docPr id="1539050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50215" name="Picture 1" descr="A screenshot of a computer&#10;&#10;Description automatically generated"/>
                    <pic:cNvPicPr/>
                  </pic:nvPicPr>
                  <pic:blipFill>
                    <a:blip r:embed="rId100"/>
                    <a:stretch>
                      <a:fillRect/>
                    </a:stretch>
                  </pic:blipFill>
                  <pic:spPr>
                    <a:xfrm>
                      <a:off x="0" y="0"/>
                      <a:ext cx="4048690" cy="914528"/>
                    </a:xfrm>
                    <a:prstGeom prst="rect">
                      <a:avLst/>
                    </a:prstGeom>
                  </pic:spPr>
                </pic:pic>
              </a:graphicData>
            </a:graphic>
          </wp:inline>
        </w:drawing>
      </w:r>
    </w:p>
    <w:p w14:paraId="76CA5529" w14:textId="77777777" w:rsidR="0057740D" w:rsidRDefault="0057740D" w:rsidP="0057740D">
      <w:pPr>
        <w:spacing w:line="360" w:lineRule="auto"/>
        <w:rPr>
          <w:lang w:val="en-US"/>
        </w:rPr>
      </w:pPr>
    </w:p>
    <w:p w14:paraId="484613C7" w14:textId="6F582913" w:rsidR="0057740D" w:rsidRPr="00500B6F" w:rsidRDefault="0057740D" w:rsidP="0057740D">
      <w:pPr>
        <w:spacing w:line="360" w:lineRule="auto"/>
        <w:rPr>
          <w:lang w:val="en-US"/>
        </w:rPr>
      </w:pPr>
      <w:r w:rsidRPr="00E218E8">
        <w:rPr>
          <w:b/>
          <w:bCs/>
          <w:lang w:val="en-US"/>
        </w:rPr>
        <w:t>Kết luận</w:t>
      </w:r>
      <w:r w:rsidR="00A83B96">
        <w:rPr>
          <w:lang w:val="en-US"/>
        </w:rPr>
        <w:t xml:space="preserve">: bộ dữ liệu chứa tới hơn 68000 dòng dữ liệu rỗng, chiếm </w:t>
      </w:r>
      <w:r w:rsidR="00637C86">
        <w:rPr>
          <w:lang w:val="en-US"/>
        </w:rPr>
        <w:t xml:space="preserve">gần 8% </w:t>
      </w:r>
      <w:r w:rsidR="00E27B0D">
        <w:rPr>
          <w:lang w:val="en-US"/>
        </w:rPr>
        <w:t>bộ dữ liệu</w:t>
      </w:r>
    </w:p>
    <w:p w14:paraId="1E9F1DCB" w14:textId="3846EFC0" w:rsidR="30C31EBA" w:rsidRDefault="30C31EBA" w:rsidP="00D94B95">
      <w:pPr>
        <w:pStyle w:val="Heading3"/>
        <w:spacing w:line="360" w:lineRule="auto"/>
        <w:rPr>
          <w:rFonts w:eastAsia="Times New Roman"/>
        </w:rPr>
      </w:pPr>
      <w:r w:rsidRPr="278C96B8">
        <w:rPr>
          <w:rFonts w:eastAsia="Times New Roman"/>
        </w:rPr>
        <w:t>2.</w:t>
      </w:r>
      <w:r w:rsidR="001148C7">
        <w:rPr>
          <w:rFonts w:eastAsia="Times New Roman"/>
          <w:lang w:val="en-US"/>
        </w:rPr>
        <w:t>3</w:t>
      </w:r>
      <w:r w:rsidRPr="278C96B8">
        <w:rPr>
          <w:rFonts w:eastAsia="Times New Roman"/>
        </w:rPr>
        <w:t xml:space="preserve"> </w:t>
      </w:r>
      <w:r w:rsidR="006E6790">
        <w:rPr>
          <w:rFonts w:eastAsia="Times New Roman"/>
          <w:lang w:val="en-US"/>
        </w:rPr>
        <w:t>X</w:t>
      </w:r>
      <w:r w:rsidRPr="278C96B8">
        <w:rPr>
          <w:rFonts w:eastAsia="Times New Roman"/>
        </w:rPr>
        <w:t>ử lý ý nghĩa của dữ liệu</w:t>
      </w:r>
    </w:p>
    <w:p w14:paraId="474E71B3" w14:textId="6504AB44" w:rsidR="30C31EBA" w:rsidRDefault="30C31EBA" w:rsidP="00D94B95">
      <w:pPr>
        <w:pStyle w:val="Heading3"/>
        <w:spacing w:line="360" w:lineRule="auto"/>
        <w:rPr>
          <w:rFonts w:eastAsia="Times New Roman"/>
          <w:lang w:val="en-US"/>
        </w:rPr>
      </w:pPr>
      <w:r w:rsidRPr="278C96B8">
        <w:rPr>
          <w:rFonts w:eastAsia="Times New Roman"/>
        </w:rPr>
        <w:t>2.</w:t>
      </w:r>
      <w:r w:rsidR="001148C7">
        <w:rPr>
          <w:rFonts w:eastAsia="Times New Roman"/>
          <w:lang w:val="en-US"/>
        </w:rPr>
        <w:t>4</w:t>
      </w:r>
      <w:r w:rsidRPr="278C96B8">
        <w:rPr>
          <w:rFonts w:eastAsia="Times New Roman"/>
        </w:rPr>
        <w:t xml:space="preserve"> </w:t>
      </w:r>
      <w:r w:rsidR="006E6790">
        <w:rPr>
          <w:rFonts w:eastAsia="Times New Roman"/>
          <w:lang w:val="en-US"/>
        </w:rPr>
        <w:t>X</w:t>
      </w:r>
      <w:r w:rsidRPr="278C96B8">
        <w:rPr>
          <w:rFonts w:eastAsia="Times New Roman"/>
        </w:rPr>
        <w:t xml:space="preserve">ử lý dữ liệu bị thiếu </w:t>
      </w:r>
    </w:p>
    <w:p w14:paraId="61327376" w14:textId="77777777" w:rsidR="00483F43" w:rsidRDefault="001B0466" w:rsidP="00E218E8">
      <w:pPr>
        <w:rPr>
          <w:lang w:val="en-US"/>
        </w:rPr>
      </w:pPr>
      <w:r>
        <w:rPr>
          <w:lang w:val="en-US"/>
        </w:rPr>
        <w:t>Để xử lý dữ liệu null trong các cột định tính, ta có th</w:t>
      </w:r>
      <w:r w:rsidR="00F53F03">
        <w:rPr>
          <w:lang w:val="en-US"/>
        </w:rPr>
        <w:t xml:space="preserve">ể </w:t>
      </w:r>
      <w:r w:rsidR="00FE3083">
        <w:rPr>
          <w:lang w:val="en-US"/>
        </w:rPr>
        <w:t>thay thế điều này bằng giá trị Unknown</w:t>
      </w:r>
      <w:r w:rsidR="008D442C">
        <w:rPr>
          <w:lang w:val="en-US"/>
        </w:rPr>
        <w:t xml:space="preserve"> và gom nhóm các dữ liệu rỗng vào đây</w:t>
      </w:r>
      <w:r w:rsidR="00483F43">
        <w:rPr>
          <w:lang w:val="en-US"/>
        </w:rPr>
        <w:t xml:space="preserve"> cho phép ta vẫn sử dụng được các dòng dữ liệu này dù bị khiếm khuyết dữ liệu</w:t>
      </w:r>
      <w:r w:rsidR="00B23259">
        <w:rPr>
          <w:lang w:val="en-US"/>
        </w:rPr>
        <w:t>.</w:t>
      </w:r>
    </w:p>
    <w:p w14:paraId="49578D80" w14:textId="75660383" w:rsidR="00E218E8" w:rsidRDefault="00B23259" w:rsidP="00E218E8">
      <w:pPr>
        <w:rPr>
          <w:lang w:val="en-US"/>
        </w:rPr>
      </w:pPr>
      <w:r>
        <w:rPr>
          <w:lang w:val="en-US"/>
        </w:rPr>
        <w:t xml:space="preserve"> </w:t>
      </w:r>
      <w:r w:rsidR="00483F43">
        <w:rPr>
          <w:lang w:val="en-US"/>
        </w:rPr>
        <w:t xml:space="preserve">Kết quả </w:t>
      </w:r>
      <w:r w:rsidR="0006183F">
        <w:rPr>
          <w:lang w:val="en-US"/>
        </w:rPr>
        <w:t xml:space="preserve">là </w:t>
      </w:r>
      <w:r>
        <w:rPr>
          <w:lang w:val="en-US"/>
        </w:rPr>
        <w:t>trừ đi hết các dòng dữ liệu rỗng</w:t>
      </w:r>
      <w:r w:rsidR="00646C10">
        <w:rPr>
          <w:lang w:val="en-US"/>
        </w:rPr>
        <w:t>.</w:t>
      </w:r>
    </w:p>
    <w:p w14:paraId="59F88F19" w14:textId="2778B5AC" w:rsidR="00B23259" w:rsidRPr="00E218E8" w:rsidRDefault="00B23259" w:rsidP="00B23259">
      <w:pPr>
        <w:jc w:val="center"/>
        <w:rPr>
          <w:lang w:val="en-US"/>
        </w:rPr>
      </w:pPr>
      <w:r w:rsidRPr="00B23259">
        <w:rPr>
          <w:noProof/>
          <w:lang w:val="en-US"/>
        </w:rPr>
        <w:lastRenderedPageBreak/>
        <w:drawing>
          <wp:inline distT="0" distB="0" distL="0" distR="0" wp14:anchorId="5CDE4047" wp14:editId="32E9D443">
            <wp:extent cx="3067478" cy="3181794"/>
            <wp:effectExtent l="0" t="0" r="0" b="0"/>
            <wp:docPr id="396595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5133" name="Picture 1" descr="A screenshot of a computer program&#10;&#10;Description automatically generated"/>
                    <pic:cNvPicPr/>
                  </pic:nvPicPr>
                  <pic:blipFill>
                    <a:blip r:embed="rId101"/>
                    <a:stretch>
                      <a:fillRect/>
                    </a:stretch>
                  </pic:blipFill>
                  <pic:spPr>
                    <a:xfrm>
                      <a:off x="0" y="0"/>
                      <a:ext cx="3067478" cy="3181794"/>
                    </a:xfrm>
                    <a:prstGeom prst="rect">
                      <a:avLst/>
                    </a:prstGeom>
                  </pic:spPr>
                </pic:pic>
              </a:graphicData>
            </a:graphic>
          </wp:inline>
        </w:drawing>
      </w:r>
    </w:p>
    <w:p w14:paraId="2D33C97C" w14:textId="21DB3ED9" w:rsidR="30C31EBA" w:rsidRDefault="30C31EBA" w:rsidP="00D94B95">
      <w:pPr>
        <w:pStyle w:val="Heading3"/>
        <w:spacing w:line="360" w:lineRule="auto"/>
        <w:rPr>
          <w:rFonts w:eastAsia="Times New Roman"/>
          <w:lang w:val="en-US"/>
        </w:rPr>
      </w:pPr>
      <w:r w:rsidRPr="278C96B8">
        <w:rPr>
          <w:rFonts w:eastAsia="Times New Roman"/>
        </w:rPr>
        <w:lastRenderedPageBreak/>
        <w:t>2.</w:t>
      </w:r>
      <w:r w:rsidR="006E6790">
        <w:rPr>
          <w:rFonts w:eastAsia="Times New Roman"/>
          <w:lang w:val="en-US"/>
        </w:rPr>
        <w:t>5</w:t>
      </w:r>
      <w:r w:rsidRPr="278C96B8">
        <w:rPr>
          <w:rFonts w:eastAsia="Times New Roman"/>
        </w:rPr>
        <w:t xml:space="preserve"> </w:t>
      </w:r>
      <w:r w:rsidR="006E6790">
        <w:rPr>
          <w:rFonts w:eastAsia="Times New Roman"/>
          <w:lang w:val="en-US"/>
        </w:rPr>
        <w:t>K</w:t>
      </w:r>
      <w:r w:rsidRPr="278C96B8">
        <w:rPr>
          <w:rFonts w:eastAsia="Times New Roman"/>
        </w:rPr>
        <w:t xml:space="preserve">iểm tra thuộc tính của dữ liệu </w:t>
      </w:r>
    </w:p>
    <w:p w14:paraId="52DAB480" w14:textId="62FEF0EC" w:rsidR="00E424A1" w:rsidRDefault="00E424A1" w:rsidP="00E424A1">
      <w:pPr>
        <w:jc w:val="center"/>
        <w:rPr>
          <w:lang w:val="en-US"/>
        </w:rPr>
      </w:pPr>
      <w:r w:rsidRPr="00E424A1">
        <w:rPr>
          <w:noProof/>
          <w:lang w:val="en-US"/>
        </w:rPr>
        <w:drawing>
          <wp:inline distT="0" distB="0" distL="0" distR="0" wp14:anchorId="696D750F" wp14:editId="64497120">
            <wp:extent cx="3381847" cy="3762900"/>
            <wp:effectExtent l="0" t="0" r="9525" b="9525"/>
            <wp:docPr id="18055180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18046" name="Picture 1" descr="A screenshot of a computer code&#10;&#10;Description automatically generated"/>
                    <pic:cNvPicPr/>
                  </pic:nvPicPr>
                  <pic:blipFill>
                    <a:blip r:embed="rId102"/>
                    <a:stretch>
                      <a:fillRect/>
                    </a:stretch>
                  </pic:blipFill>
                  <pic:spPr>
                    <a:xfrm>
                      <a:off x="0" y="0"/>
                      <a:ext cx="3381847" cy="3762900"/>
                    </a:xfrm>
                    <a:prstGeom prst="rect">
                      <a:avLst/>
                    </a:prstGeom>
                  </pic:spPr>
                </pic:pic>
              </a:graphicData>
            </a:graphic>
          </wp:inline>
        </w:drawing>
      </w:r>
    </w:p>
    <w:p w14:paraId="59A29146" w14:textId="7131906C" w:rsidR="00E424A1" w:rsidRDefault="00DD1253" w:rsidP="00E424A1">
      <w:pPr>
        <w:rPr>
          <w:lang w:val="en-US"/>
        </w:rPr>
      </w:pPr>
      <w:r>
        <w:rPr>
          <w:lang w:val="en-US"/>
        </w:rPr>
        <w:t>Nhìn nhận các cột dữ liệu ta thấy dữ liệu tồn tại ở 3 dạng là int64, float64 và object. Nhằm làm cho việc</w:t>
      </w:r>
      <w:r w:rsidR="002C194F">
        <w:rPr>
          <w:lang w:val="en-US"/>
        </w:rPr>
        <w:t xml:space="preserve"> </w:t>
      </w:r>
      <w:r w:rsidR="00DC7944">
        <w:rPr>
          <w:lang w:val="en-US"/>
        </w:rPr>
        <w:t xml:space="preserve">tương tác với dữ liệu đơn giản </w:t>
      </w:r>
      <w:r w:rsidR="004D489B">
        <w:rPr>
          <w:lang w:val="en-US"/>
        </w:rPr>
        <w:t>và dễ nhìn</w:t>
      </w:r>
      <w:r w:rsidR="00FC4D1A">
        <w:rPr>
          <w:lang w:val="en-US"/>
        </w:rPr>
        <w:t xml:space="preserve"> ta đổi thuộc tính về kiểu dư liệu int</w:t>
      </w:r>
    </w:p>
    <w:p w14:paraId="158D30BE" w14:textId="7FCAA235" w:rsidR="00C603A9" w:rsidRDefault="00C603A9" w:rsidP="00181E91">
      <w:pPr>
        <w:jc w:val="center"/>
        <w:rPr>
          <w:lang w:val="en-US"/>
        </w:rPr>
      </w:pPr>
      <w:r w:rsidRPr="00C603A9">
        <w:rPr>
          <w:noProof/>
          <w:lang w:val="en-US"/>
        </w:rPr>
        <w:lastRenderedPageBreak/>
        <w:drawing>
          <wp:inline distT="0" distB="0" distL="0" distR="0" wp14:anchorId="1BBDD4AD" wp14:editId="5C94A96B">
            <wp:extent cx="4820323" cy="809738"/>
            <wp:effectExtent l="0" t="0" r="0" b="9525"/>
            <wp:docPr id="205252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26149" name=""/>
                    <pic:cNvPicPr/>
                  </pic:nvPicPr>
                  <pic:blipFill>
                    <a:blip r:embed="rId103"/>
                    <a:stretch>
                      <a:fillRect/>
                    </a:stretch>
                  </pic:blipFill>
                  <pic:spPr>
                    <a:xfrm>
                      <a:off x="0" y="0"/>
                      <a:ext cx="4820323" cy="809738"/>
                    </a:xfrm>
                    <a:prstGeom prst="rect">
                      <a:avLst/>
                    </a:prstGeom>
                  </pic:spPr>
                </pic:pic>
              </a:graphicData>
            </a:graphic>
          </wp:inline>
        </w:drawing>
      </w:r>
    </w:p>
    <w:p w14:paraId="3CEB6A54" w14:textId="30F1B325" w:rsidR="00181E91" w:rsidRDefault="00181E91" w:rsidP="00E424A1">
      <w:pPr>
        <w:rPr>
          <w:lang w:val="en-US"/>
        </w:rPr>
      </w:pPr>
      <w:r>
        <w:rPr>
          <w:lang w:val="en-US"/>
        </w:rPr>
        <w:t>Đồng thời, đối với cột saledate thì chỉ cần</w:t>
      </w:r>
      <w:r w:rsidR="00CD430F">
        <w:rPr>
          <w:lang w:val="en-US"/>
        </w:rPr>
        <w:t xml:space="preserve"> lưu ở dạng </w:t>
      </w:r>
      <w:r w:rsidR="00014712">
        <w:rPr>
          <w:lang w:val="en-US"/>
        </w:rPr>
        <w:t>dd/mm/yyyy nên</w:t>
      </w:r>
      <w:r w:rsidR="003A0A4E">
        <w:rPr>
          <w:lang w:val="en-US"/>
        </w:rPr>
        <w:t xml:space="preserve"> sẽ bỏ bớt các yếu tố</w:t>
      </w:r>
      <w:r w:rsidR="00AD426D">
        <w:rPr>
          <w:lang w:val="en-US"/>
        </w:rPr>
        <w:t xml:space="preserve"> giờ:phút:</w:t>
      </w:r>
      <w:r w:rsidR="00324A9B">
        <w:rPr>
          <w:lang w:val="en-US"/>
        </w:rPr>
        <w:t>giây và múi giờ.</w:t>
      </w:r>
      <w:r w:rsidR="00324A9B">
        <w:rPr>
          <w:lang w:val="en-US"/>
        </w:rPr>
        <w:br/>
        <w:t xml:space="preserve">Do </w:t>
      </w:r>
      <w:r w:rsidR="00A54098">
        <w:rPr>
          <w:lang w:val="en-US"/>
        </w:rPr>
        <w:t>hàm ép kiểu parser</w:t>
      </w:r>
      <w:r w:rsidR="00933C47">
        <w:rPr>
          <w:lang w:val="en-US"/>
        </w:rPr>
        <w:t xml:space="preserve"> </w:t>
      </w:r>
      <w:r w:rsidR="0008023B">
        <w:rPr>
          <w:lang w:val="en-US"/>
        </w:rPr>
        <w:t xml:space="preserve">chỉ ứng dụng đươc cho từng </w:t>
      </w:r>
      <w:r w:rsidR="005D3B49">
        <w:rPr>
          <w:lang w:val="en-US"/>
        </w:rPr>
        <w:t xml:space="preserve">chuỗi đơn nên cần chạy vòng lặp </w:t>
      </w:r>
      <w:r w:rsidR="00002469">
        <w:rPr>
          <w:lang w:val="en-US"/>
        </w:rPr>
        <w:t>for để ép kiểu dữ liệu</w:t>
      </w:r>
      <w:r w:rsidR="0044624E">
        <w:rPr>
          <w:lang w:val="en-US"/>
        </w:rPr>
        <w:t xml:space="preserve"> cho cột dữ liệu mới mang tên saledate_formatted</w:t>
      </w:r>
    </w:p>
    <w:p w14:paraId="1F9B25AD" w14:textId="65EC501B" w:rsidR="00933C47" w:rsidRDefault="00933C47" w:rsidP="00933C47">
      <w:pPr>
        <w:jc w:val="center"/>
        <w:rPr>
          <w:lang w:val="en-US"/>
        </w:rPr>
      </w:pPr>
      <w:r w:rsidRPr="00933C47">
        <w:rPr>
          <w:noProof/>
          <w:lang w:val="en-US"/>
        </w:rPr>
        <w:drawing>
          <wp:inline distT="0" distB="0" distL="0" distR="0" wp14:anchorId="35CA060F" wp14:editId="0F63E309">
            <wp:extent cx="5334744" cy="943107"/>
            <wp:effectExtent l="0" t="0" r="0" b="9525"/>
            <wp:docPr id="75349914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9147" name="Picture 1" descr="A white rectangular object with black text&#10;&#10;Description automatically generated"/>
                    <pic:cNvPicPr/>
                  </pic:nvPicPr>
                  <pic:blipFill>
                    <a:blip r:embed="rId104"/>
                    <a:stretch>
                      <a:fillRect/>
                    </a:stretch>
                  </pic:blipFill>
                  <pic:spPr>
                    <a:xfrm>
                      <a:off x="0" y="0"/>
                      <a:ext cx="5334744" cy="943107"/>
                    </a:xfrm>
                    <a:prstGeom prst="rect">
                      <a:avLst/>
                    </a:prstGeom>
                  </pic:spPr>
                </pic:pic>
              </a:graphicData>
            </a:graphic>
          </wp:inline>
        </w:drawing>
      </w:r>
    </w:p>
    <w:p w14:paraId="1643C841" w14:textId="28558375" w:rsidR="0044624E" w:rsidRDefault="0044624E" w:rsidP="00933C47">
      <w:pPr>
        <w:jc w:val="center"/>
        <w:rPr>
          <w:lang w:val="en-US"/>
        </w:rPr>
      </w:pPr>
      <w:r w:rsidRPr="0044624E">
        <w:rPr>
          <w:noProof/>
          <w:lang w:val="en-US"/>
        </w:rPr>
        <w:drawing>
          <wp:inline distT="0" distB="0" distL="0" distR="0" wp14:anchorId="73A0E496" wp14:editId="65C5B754">
            <wp:extent cx="2791215" cy="1981477"/>
            <wp:effectExtent l="0" t="0" r="9525" b="0"/>
            <wp:docPr id="609061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61541" name="Picture 1" descr="A screenshot of a computer&#10;&#10;Description automatically generated"/>
                    <pic:cNvPicPr/>
                  </pic:nvPicPr>
                  <pic:blipFill>
                    <a:blip r:embed="rId105"/>
                    <a:stretch>
                      <a:fillRect/>
                    </a:stretch>
                  </pic:blipFill>
                  <pic:spPr>
                    <a:xfrm>
                      <a:off x="0" y="0"/>
                      <a:ext cx="2791215" cy="1981477"/>
                    </a:xfrm>
                    <a:prstGeom prst="rect">
                      <a:avLst/>
                    </a:prstGeom>
                  </pic:spPr>
                </pic:pic>
              </a:graphicData>
            </a:graphic>
          </wp:inline>
        </w:drawing>
      </w:r>
    </w:p>
    <w:p w14:paraId="73860DEA" w14:textId="6DD117EC" w:rsidR="00181E91" w:rsidRPr="00E424A1" w:rsidRDefault="0044624E" w:rsidP="00E424A1">
      <w:pPr>
        <w:rPr>
          <w:lang w:val="en-US"/>
        </w:rPr>
      </w:pPr>
      <w:r>
        <w:rPr>
          <w:lang w:val="en-US"/>
        </w:rPr>
        <w:lastRenderedPageBreak/>
        <w:t xml:space="preserve">Kết quả </w:t>
      </w:r>
      <w:r w:rsidR="00B8489D">
        <w:rPr>
          <w:lang w:val="en-US"/>
        </w:rPr>
        <w:t xml:space="preserve">cột dữ liệu mới như </w:t>
      </w:r>
      <w:r w:rsidR="00247918">
        <w:rPr>
          <w:lang w:val="en-US"/>
        </w:rPr>
        <w:t>trên:</w:t>
      </w:r>
    </w:p>
    <w:p w14:paraId="1E0DE6AB" w14:textId="0406A7E5" w:rsidR="30C31EBA" w:rsidRDefault="687E9890" w:rsidP="00D94B95">
      <w:pPr>
        <w:pStyle w:val="Heading3"/>
        <w:spacing w:line="360" w:lineRule="auto"/>
        <w:rPr>
          <w:rFonts w:eastAsia="Times New Roman"/>
          <w:lang w:val="en-US"/>
        </w:rPr>
      </w:pPr>
      <w:r w:rsidRPr="687E9890">
        <w:rPr>
          <w:rFonts w:eastAsia="Times New Roman"/>
        </w:rPr>
        <w:t>2.</w:t>
      </w:r>
      <w:r w:rsidR="006E6790">
        <w:rPr>
          <w:rFonts w:eastAsia="Times New Roman"/>
          <w:lang w:val="en-US"/>
        </w:rPr>
        <w:t>6</w:t>
      </w:r>
      <w:r w:rsidRPr="687E9890">
        <w:rPr>
          <w:rFonts w:eastAsia="Times New Roman"/>
        </w:rPr>
        <w:t xml:space="preserve"> </w:t>
      </w:r>
      <w:r w:rsidR="006E6790">
        <w:rPr>
          <w:rFonts w:eastAsia="Times New Roman"/>
          <w:lang w:val="en-US"/>
        </w:rPr>
        <w:t>X</w:t>
      </w:r>
      <w:r w:rsidRPr="687E9890">
        <w:rPr>
          <w:rFonts w:eastAsia="Times New Roman"/>
        </w:rPr>
        <w:t>ử lý các dữ liệu bị trùng lặp</w:t>
      </w:r>
    </w:p>
    <w:p w14:paraId="698E62BE" w14:textId="51C91E91" w:rsidR="00247918" w:rsidRDefault="00247918" w:rsidP="00247918">
      <w:pPr>
        <w:rPr>
          <w:lang w:val="en-US"/>
        </w:rPr>
      </w:pPr>
      <w:r>
        <w:rPr>
          <w:lang w:val="en-US"/>
        </w:rPr>
        <w:t xml:space="preserve">Các </w:t>
      </w:r>
      <w:r w:rsidR="008D6330">
        <w:rPr>
          <w:lang w:val="en-US"/>
        </w:rPr>
        <w:t>dòng dữ liệu trùng có thể bị phát hiện bằng hàm duplicated().any()</w:t>
      </w:r>
      <w:r w:rsidR="0008147E">
        <w:rPr>
          <w:lang w:val="en-US"/>
        </w:rPr>
        <w:t>.</w:t>
      </w:r>
      <w:r w:rsidR="0008147E">
        <w:rPr>
          <w:lang w:val="en-US"/>
        </w:rPr>
        <w:br/>
        <w:t>Tùy</w:t>
      </w:r>
      <w:r w:rsidR="00D47BD0">
        <w:rPr>
          <w:lang w:val="en-US"/>
        </w:rPr>
        <w:t xml:space="preserve"> thuộc</w:t>
      </w:r>
      <w:r w:rsidR="002172F9">
        <w:rPr>
          <w:lang w:val="en-US"/>
        </w:rPr>
        <w:t xml:space="preserve"> vào kết trả về mà thay đổi </w:t>
      </w:r>
      <w:r w:rsidR="00C719EA">
        <w:rPr>
          <w:lang w:val="en-US"/>
        </w:rPr>
        <w:t>phương pháp xử lý cho phù hợp.</w:t>
      </w:r>
      <w:r w:rsidR="00C719EA">
        <w:rPr>
          <w:lang w:val="en-US"/>
        </w:rPr>
        <w:br/>
        <w:t xml:space="preserve">True: Xóa </w:t>
      </w:r>
      <w:r w:rsidR="00CE0F84">
        <w:rPr>
          <w:lang w:val="en-US"/>
        </w:rPr>
        <w:t>dữ liệu trùng bằng hàm drop_duplicates</w:t>
      </w:r>
      <w:r w:rsidR="00CE0F84">
        <w:rPr>
          <w:lang w:val="en-US"/>
        </w:rPr>
        <w:br/>
        <w:t>False: Không có dữ liệu trùng nên tiếp tục bình thường</w:t>
      </w:r>
    </w:p>
    <w:p w14:paraId="65838BFE" w14:textId="2E5D6381" w:rsidR="0008147E" w:rsidRDefault="0008147E" w:rsidP="0008147E">
      <w:pPr>
        <w:jc w:val="center"/>
        <w:rPr>
          <w:lang w:val="en-US"/>
        </w:rPr>
      </w:pPr>
      <w:r w:rsidRPr="0008147E">
        <w:rPr>
          <w:noProof/>
          <w:lang w:val="en-US"/>
        </w:rPr>
        <w:drawing>
          <wp:inline distT="0" distB="0" distL="0" distR="0" wp14:anchorId="4FBF0A6E" wp14:editId="6EFFEB22">
            <wp:extent cx="2353003" cy="800212"/>
            <wp:effectExtent l="0" t="0" r="0" b="0"/>
            <wp:docPr id="101541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4568" name=""/>
                    <pic:cNvPicPr/>
                  </pic:nvPicPr>
                  <pic:blipFill>
                    <a:blip r:embed="rId106"/>
                    <a:stretch>
                      <a:fillRect/>
                    </a:stretch>
                  </pic:blipFill>
                  <pic:spPr>
                    <a:xfrm>
                      <a:off x="0" y="0"/>
                      <a:ext cx="2353003" cy="800212"/>
                    </a:xfrm>
                    <a:prstGeom prst="rect">
                      <a:avLst/>
                    </a:prstGeom>
                  </pic:spPr>
                </pic:pic>
              </a:graphicData>
            </a:graphic>
          </wp:inline>
        </w:drawing>
      </w:r>
    </w:p>
    <w:p w14:paraId="58E426A4" w14:textId="135E6700" w:rsidR="687E9890" w:rsidRDefault="00EE197D" w:rsidP="00686F16">
      <w:pPr>
        <w:pStyle w:val="Heading2"/>
        <w:numPr>
          <w:ilvl w:val="0"/>
          <w:numId w:val="11"/>
        </w:numPr>
      </w:pPr>
      <w:r>
        <w:t>Tích hợp dữ liệu</w:t>
      </w:r>
    </w:p>
    <w:p w14:paraId="6E658423" w14:textId="79B75271" w:rsidR="00BE194F" w:rsidRPr="00BE194F" w:rsidRDefault="00BE194F" w:rsidP="00BE194F">
      <w:pPr>
        <w:rPr>
          <w:lang w:val="en-US"/>
        </w:rPr>
      </w:pPr>
      <w:r>
        <w:rPr>
          <w:lang w:val="en-US"/>
        </w:rPr>
        <w:t xml:space="preserve">Tương quan giữa </w:t>
      </w:r>
      <w:r w:rsidR="00B24FAC">
        <w:rPr>
          <w:lang w:val="en-US"/>
        </w:rPr>
        <w:t>các thuộc tính</w:t>
      </w:r>
      <w:r>
        <w:rPr>
          <w:lang w:val="en-US"/>
        </w:rPr>
        <w:t xml:space="preserve"> và thuộc tính quyết định Sellingprice</w:t>
      </w:r>
    </w:p>
    <w:p w14:paraId="33550437" w14:textId="306FD2F4" w:rsidR="0054660B" w:rsidRDefault="00BE194F" w:rsidP="0054660B">
      <w:pPr>
        <w:rPr>
          <w:lang w:val="en-US"/>
        </w:rPr>
      </w:pPr>
      <w:r w:rsidRPr="00BE194F">
        <w:rPr>
          <w:noProof/>
          <w:lang w:val="en-US"/>
        </w:rPr>
        <w:drawing>
          <wp:inline distT="0" distB="0" distL="0" distR="0" wp14:anchorId="4CFCB83A" wp14:editId="16345DE4">
            <wp:extent cx="4801270" cy="141942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01270" cy="1419423"/>
                    </a:xfrm>
                    <a:prstGeom prst="rect">
                      <a:avLst/>
                    </a:prstGeom>
                  </pic:spPr>
                </pic:pic>
              </a:graphicData>
            </a:graphic>
          </wp:inline>
        </w:drawing>
      </w:r>
    </w:p>
    <w:p w14:paraId="0BE3B398" w14:textId="350B9745" w:rsidR="00A874D2" w:rsidRDefault="00A874D2" w:rsidP="0054660B">
      <w:pPr>
        <w:rPr>
          <w:lang w:val="en-US"/>
        </w:rPr>
      </w:pPr>
      <w:r w:rsidRPr="00A874D2">
        <w:rPr>
          <w:noProof/>
          <w:lang w:val="en-US"/>
        </w:rPr>
        <w:lastRenderedPageBreak/>
        <w:drawing>
          <wp:inline distT="0" distB="0" distL="0" distR="0" wp14:anchorId="18B6F74E" wp14:editId="05C804A2">
            <wp:extent cx="5731510" cy="1697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697990"/>
                    </a:xfrm>
                    <a:prstGeom prst="rect">
                      <a:avLst/>
                    </a:prstGeom>
                  </pic:spPr>
                </pic:pic>
              </a:graphicData>
            </a:graphic>
          </wp:inline>
        </w:drawing>
      </w:r>
    </w:p>
    <w:p w14:paraId="279D476E" w14:textId="0E988DF7" w:rsidR="00A874D2" w:rsidRDefault="00A874D2" w:rsidP="0054660B">
      <w:pPr>
        <w:rPr>
          <w:lang w:val="en-US"/>
        </w:rPr>
      </w:pPr>
    </w:p>
    <w:p w14:paraId="106E0C4E" w14:textId="7B00C2CA" w:rsidR="00876C33" w:rsidRDefault="00A874D2" w:rsidP="0054660B">
      <w:pPr>
        <w:rPr>
          <w:lang w:val="en-US"/>
        </w:rPr>
      </w:pPr>
      <w:r w:rsidRPr="00A874D2">
        <w:rPr>
          <w:noProof/>
          <w:lang w:val="en-US"/>
        </w:rPr>
        <w:drawing>
          <wp:inline distT="0" distB="0" distL="0" distR="0" wp14:anchorId="36FDEF0C" wp14:editId="147FD883">
            <wp:extent cx="5731510" cy="20199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19935"/>
                    </a:xfrm>
                    <a:prstGeom prst="rect">
                      <a:avLst/>
                    </a:prstGeom>
                  </pic:spPr>
                </pic:pic>
              </a:graphicData>
            </a:graphic>
          </wp:inline>
        </w:drawing>
      </w:r>
    </w:p>
    <w:p w14:paraId="47F6C098" w14:textId="6A6EE73A" w:rsidR="00876C33" w:rsidRDefault="00876C33" w:rsidP="0054660B">
      <w:pPr>
        <w:rPr>
          <w:lang w:val="en-US"/>
        </w:rPr>
      </w:pPr>
      <w:r w:rsidRPr="00876C33">
        <w:rPr>
          <w:noProof/>
          <w:lang w:val="en-US"/>
        </w:rPr>
        <w:lastRenderedPageBreak/>
        <w:drawing>
          <wp:inline distT="0" distB="0" distL="0" distR="0" wp14:anchorId="3BA99442" wp14:editId="0A38C91C">
            <wp:extent cx="5731510" cy="16916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691640"/>
                    </a:xfrm>
                    <a:prstGeom prst="rect">
                      <a:avLst/>
                    </a:prstGeom>
                  </pic:spPr>
                </pic:pic>
              </a:graphicData>
            </a:graphic>
          </wp:inline>
        </w:drawing>
      </w:r>
    </w:p>
    <w:p w14:paraId="5BC3FBBC" w14:textId="57E078D2" w:rsidR="00C73FDF" w:rsidRDefault="00C73FDF" w:rsidP="0054660B">
      <w:pPr>
        <w:rPr>
          <w:lang w:val="en-US"/>
        </w:rPr>
      </w:pPr>
      <w:r w:rsidRPr="00C73FDF">
        <w:rPr>
          <w:noProof/>
          <w:lang w:val="en-US"/>
        </w:rPr>
        <w:drawing>
          <wp:inline distT="0" distB="0" distL="0" distR="0" wp14:anchorId="5987EEB3" wp14:editId="4EDD1DC5">
            <wp:extent cx="5515745" cy="155279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5745" cy="1552792"/>
                    </a:xfrm>
                    <a:prstGeom prst="rect">
                      <a:avLst/>
                    </a:prstGeom>
                  </pic:spPr>
                </pic:pic>
              </a:graphicData>
            </a:graphic>
          </wp:inline>
        </w:drawing>
      </w:r>
    </w:p>
    <w:p w14:paraId="1320B29E" w14:textId="2FBC49D1" w:rsidR="00C73FDF" w:rsidRDefault="00C73FDF" w:rsidP="0054660B">
      <w:pPr>
        <w:rPr>
          <w:lang w:val="en-US"/>
        </w:rPr>
      </w:pPr>
      <w:r w:rsidRPr="00C73FDF">
        <w:rPr>
          <w:noProof/>
          <w:lang w:val="en-US"/>
        </w:rPr>
        <w:drawing>
          <wp:inline distT="0" distB="0" distL="0" distR="0" wp14:anchorId="6568AC1E" wp14:editId="7B9FE8E4">
            <wp:extent cx="5401429" cy="179095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1429" cy="1790950"/>
                    </a:xfrm>
                    <a:prstGeom prst="rect">
                      <a:avLst/>
                    </a:prstGeom>
                  </pic:spPr>
                </pic:pic>
              </a:graphicData>
            </a:graphic>
          </wp:inline>
        </w:drawing>
      </w:r>
    </w:p>
    <w:p w14:paraId="306262EF" w14:textId="042BB78F" w:rsidR="00C73FDF" w:rsidRDefault="00C73FDF" w:rsidP="0054660B">
      <w:pPr>
        <w:rPr>
          <w:lang w:val="en-US"/>
        </w:rPr>
      </w:pPr>
      <w:r w:rsidRPr="00C73FDF">
        <w:rPr>
          <w:noProof/>
          <w:lang w:val="en-US"/>
        </w:rPr>
        <w:lastRenderedPageBreak/>
        <w:drawing>
          <wp:inline distT="0" distB="0" distL="0" distR="0" wp14:anchorId="1C2D9BC1" wp14:editId="1CBCF470">
            <wp:extent cx="5430008" cy="17718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0008" cy="1771897"/>
                    </a:xfrm>
                    <a:prstGeom prst="rect">
                      <a:avLst/>
                    </a:prstGeom>
                  </pic:spPr>
                </pic:pic>
              </a:graphicData>
            </a:graphic>
          </wp:inline>
        </w:drawing>
      </w:r>
    </w:p>
    <w:p w14:paraId="716E9FE7" w14:textId="057995C3" w:rsidR="00C73FDF" w:rsidRDefault="00C73FDF" w:rsidP="0054660B">
      <w:pPr>
        <w:rPr>
          <w:lang w:val="en-US"/>
        </w:rPr>
      </w:pPr>
      <w:r>
        <w:rPr>
          <w:lang w:val="en-US"/>
        </w:rPr>
        <w:t>Từ đó chúng ta có các kết quả là biểu đồ scatterplot tương ứng</w:t>
      </w:r>
    </w:p>
    <w:p w14:paraId="0B094451" w14:textId="00621B71" w:rsidR="009A2E9E" w:rsidRDefault="00F90ED9" w:rsidP="0054660B">
      <w:pPr>
        <w:rPr>
          <w:lang w:val="en-US"/>
        </w:rPr>
      </w:pPr>
      <w:r w:rsidRPr="00F90ED9">
        <w:rPr>
          <w:noProof/>
          <w:lang w:val="en-US"/>
        </w:rPr>
        <w:lastRenderedPageBreak/>
        <w:drawing>
          <wp:inline distT="0" distB="0" distL="0" distR="0" wp14:anchorId="4EC3817C" wp14:editId="6593EB84">
            <wp:extent cx="5731510" cy="36353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635375"/>
                    </a:xfrm>
                    <a:prstGeom prst="rect">
                      <a:avLst/>
                    </a:prstGeom>
                  </pic:spPr>
                </pic:pic>
              </a:graphicData>
            </a:graphic>
          </wp:inline>
        </w:drawing>
      </w:r>
    </w:p>
    <w:p w14:paraId="02B6081C" w14:textId="717D2FE2" w:rsidR="003D448E" w:rsidRDefault="003D448E" w:rsidP="0054660B">
      <w:pPr>
        <w:rPr>
          <w:lang w:val="en-US"/>
        </w:rPr>
      </w:pPr>
      <w:r w:rsidRPr="003D448E">
        <w:rPr>
          <w:noProof/>
          <w:lang w:val="en-US"/>
        </w:rPr>
        <w:lastRenderedPageBreak/>
        <w:drawing>
          <wp:inline distT="0" distB="0" distL="0" distR="0" wp14:anchorId="6AA2F0C7" wp14:editId="07FBEFEB">
            <wp:extent cx="4248743" cy="4001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743" cy="4001058"/>
                    </a:xfrm>
                    <a:prstGeom prst="rect">
                      <a:avLst/>
                    </a:prstGeom>
                  </pic:spPr>
                </pic:pic>
              </a:graphicData>
            </a:graphic>
          </wp:inline>
        </w:drawing>
      </w:r>
    </w:p>
    <w:p w14:paraId="79575057" w14:textId="79D764F9" w:rsidR="00CB15A2" w:rsidRDefault="00CB15A2" w:rsidP="0054660B">
      <w:pPr>
        <w:rPr>
          <w:lang w:val="en-US"/>
        </w:rPr>
      </w:pPr>
      <w:r w:rsidRPr="00CB15A2">
        <w:rPr>
          <w:noProof/>
          <w:lang w:val="en-US"/>
        </w:rPr>
        <w:lastRenderedPageBreak/>
        <w:drawing>
          <wp:inline distT="0" distB="0" distL="0" distR="0" wp14:anchorId="5749A57C" wp14:editId="3F5E57CB">
            <wp:extent cx="4058216" cy="32198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8216" cy="3219899"/>
                    </a:xfrm>
                    <a:prstGeom prst="rect">
                      <a:avLst/>
                    </a:prstGeom>
                  </pic:spPr>
                </pic:pic>
              </a:graphicData>
            </a:graphic>
          </wp:inline>
        </w:drawing>
      </w:r>
    </w:p>
    <w:p w14:paraId="5220C4BB" w14:textId="58C32B14" w:rsidR="00D53EF9" w:rsidRDefault="00D53EF9" w:rsidP="0054660B">
      <w:pPr>
        <w:rPr>
          <w:lang w:val="en-US"/>
        </w:rPr>
      </w:pPr>
      <w:r w:rsidRPr="00D53EF9">
        <w:rPr>
          <w:noProof/>
          <w:lang w:val="en-US"/>
        </w:rPr>
        <w:drawing>
          <wp:inline distT="0" distB="0" distL="0" distR="0" wp14:anchorId="525891BB" wp14:editId="66A0F1EF">
            <wp:extent cx="5731510" cy="20396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039620"/>
                    </a:xfrm>
                    <a:prstGeom prst="rect">
                      <a:avLst/>
                    </a:prstGeom>
                  </pic:spPr>
                </pic:pic>
              </a:graphicData>
            </a:graphic>
          </wp:inline>
        </w:drawing>
      </w:r>
    </w:p>
    <w:p w14:paraId="6FCC67B4" w14:textId="7C9F96D8" w:rsidR="00D53EF9" w:rsidRPr="00A72CF2" w:rsidRDefault="00D53EF9" w:rsidP="00A72CF2">
      <w:r w:rsidRPr="00A72CF2">
        <w:lastRenderedPageBreak/>
        <w:t xml:space="preserve">Nhận xét: </w:t>
      </w:r>
    </w:p>
    <w:p w14:paraId="47F76E64" w14:textId="45165D56" w:rsidR="00A76CE8" w:rsidRPr="00A72CF2" w:rsidRDefault="00D53EF9" w:rsidP="00A76CE8">
      <w:pPr>
        <w:pStyle w:val="ListParagraph"/>
        <w:numPr>
          <w:ilvl w:val="0"/>
          <w:numId w:val="3"/>
        </w:numPr>
      </w:pPr>
      <w:r w:rsidRPr="00A72CF2">
        <w:t>Với thuộc tính</w:t>
      </w:r>
      <w:r w:rsidR="000B6ACE" w:rsidRPr="00A72CF2">
        <w:t xml:space="preserve"> odometer: Biểu đồ phân tán cho thấy một mối quan hệ nghịch giữa số km đã đi (odometer) và giá bán (sellingprice). Khi số km đã đi tăng lên, giá bán của xe có xu hướng giảm. Điều này là hợp lý vì xe có số km đã đi ít thường có giá trị cao hơn do ít hao mòn.</w:t>
      </w:r>
    </w:p>
    <w:p w14:paraId="312885A7" w14:textId="5278F15B" w:rsidR="00F01021" w:rsidRPr="00A72CF2" w:rsidRDefault="00F01021" w:rsidP="00EF4B84">
      <w:pPr>
        <w:pStyle w:val="ListParagraph"/>
        <w:numPr>
          <w:ilvl w:val="0"/>
          <w:numId w:val="3"/>
        </w:numPr>
      </w:pPr>
      <w:r w:rsidRPr="00A72CF2">
        <w:t>Với thuộc tính mmr: Biểu đồ phân tán cho thấy một mối quan hệ tuyến tính dương giữa giá trị thị trường dự đoán (MMR) và giá bán (sellingprice). Điều này có nghĩa là MMR là một ước tính tốt cho giá bán thực tế, và giá trị thị trường cao thì giá bán cũng cao.</w:t>
      </w:r>
    </w:p>
    <w:p w14:paraId="73F7FEEF" w14:textId="453931BE" w:rsidR="00F01021" w:rsidRPr="00A72CF2" w:rsidRDefault="00F01021" w:rsidP="00EF4B84">
      <w:pPr>
        <w:pStyle w:val="ListParagraph"/>
        <w:numPr>
          <w:ilvl w:val="0"/>
          <w:numId w:val="3"/>
        </w:numPr>
      </w:pPr>
      <w:r w:rsidRPr="00A72CF2">
        <w:t xml:space="preserve">Với thuộc tính </w:t>
      </w:r>
      <w:r w:rsidR="00E44737" w:rsidRPr="00A72CF2">
        <w:t>make: Biểu đồ phân tán cho thấy giá bán của các xe từ các hãng khác nhau có sự biến động lớn. Một số hãng như Mercedes-Benz và BMW có xu hướng có giá bán cao hơn</w:t>
      </w:r>
    </w:p>
    <w:p w14:paraId="41A0F937" w14:textId="6C091138" w:rsidR="00F82D7F" w:rsidRPr="00A72CF2" w:rsidRDefault="00F82D7F" w:rsidP="00EF4B84">
      <w:pPr>
        <w:pStyle w:val="ListParagraph"/>
        <w:numPr>
          <w:ilvl w:val="0"/>
          <w:numId w:val="3"/>
        </w:numPr>
      </w:pPr>
      <w:r w:rsidRPr="00A72CF2">
        <w:t xml:space="preserve">Với thuộc tính transmission: </w:t>
      </w:r>
      <w:r w:rsidR="00FA473E" w:rsidRPr="00A72CF2">
        <w:t>Biểu đồ phân tán cho thấy có sự khác biệt về giá bán giữa các loại hộp số. Xe hộp số tự động (automatic) có xu hướng có giá bán cao hơn so với xe hộp số tay (manual).</w:t>
      </w:r>
    </w:p>
    <w:p w14:paraId="75298D93" w14:textId="630AA23D" w:rsidR="00131237" w:rsidRPr="00A72CF2" w:rsidRDefault="00131237" w:rsidP="00EF4B84">
      <w:pPr>
        <w:pStyle w:val="ListParagraph"/>
        <w:numPr>
          <w:ilvl w:val="0"/>
          <w:numId w:val="3"/>
        </w:numPr>
      </w:pPr>
      <w:r w:rsidRPr="00A72CF2">
        <w:lastRenderedPageBreak/>
        <w:t xml:space="preserve">Với thuộc tính condition: </w:t>
      </w:r>
      <w:r w:rsidR="00252DC4" w:rsidRPr="00A72CF2">
        <w:t>Biểu đồ phân tán cho thấy một mối quan hệ dương giữa tình trạng xe (condition) và giá bán (sellingprice). Xe có tình trạng tốt hơn (điểm condition cao hơn) có xu hướng có giá bán cao hơn.</w:t>
      </w:r>
    </w:p>
    <w:p w14:paraId="5636D7B3" w14:textId="1052463E" w:rsidR="00131237" w:rsidRPr="00A72CF2" w:rsidRDefault="00131237" w:rsidP="00EF4B84">
      <w:pPr>
        <w:pStyle w:val="ListParagraph"/>
        <w:numPr>
          <w:ilvl w:val="0"/>
          <w:numId w:val="3"/>
        </w:numPr>
      </w:pPr>
      <w:r w:rsidRPr="00A72CF2">
        <w:t>Với thuộc tính state:</w:t>
      </w:r>
      <w:r w:rsidR="00252DC4" w:rsidRPr="00A72CF2">
        <w:t xml:space="preserve"> Biểu đồ phân tán cho thấy sự khác biệt về giá bán giữa các bang (state). </w:t>
      </w:r>
    </w:p>
    <w:p w14:paraId="28BA17F0" w14:textId="2C9EEE15" w:rsidR="00131237" w:rsidRPr="00A72CF2" w:rsidRDefault="00131237" w:rsidP="00EF4B84">
      <w:pPr>
        <w:pStyle w:val="ListParagraph"/>
        <w:numPr>
          <w:ilvl w:val="0"/>
          <w:numId w:val="3"/>
        </w:numPr>
      </w:pPr>
      <w:r w:rsidRPr="00A72CF2">
        <w:t xml:space="preserve">Với thuộc tính color: </w:t>
      </w:r>
      <w:r w:rsidR="00252DC4" w:rsidRPr="00A72CF2">
        <w:t>Biểu đồ phân tán cho thấy màu sắc xe (color) có ảnh hưởng nhất định đến giá bán. Một số màu sắc có xu hướng có giá bán cao hơn, đứng đầu là</w:t>
      </w:r>
      <w:r w:rsidR="00BD0340" w:rsidRPr="00A72CF2">
        <w:t xml:space="preserve"> white rồi tới gray, black</w:t>
      </w:r>
    </w:p>
    <w:p w14:paraId="7838B6E1" w14:textId="49C9A17D" w:rsidR="00C74746" w:rsidRDefault="00864C48" w:rsidP="00686F16">
      <w:pPr>
        <w:pStyle w:val="Heading2"/>
        <w:numPr>
          <w:ilvl w:val="0"/>
          <w:numId w:val="11"/>
        </w:numPr>
      </w:pPr>
      <w:r>
        <w:t>.</w:t>
      </w:r>
      <w:r w:rsidR="00EE197D">
        <w:t>Biến đổi dữ liệu và thu giảm dữ liệu</w:t>
      </w:r>
    </w:p>
    <w:p w14:paraId="3F73612B" w14:textId="50CB0E60" w:rsidR="004865FB" w:rsidRPr="004865FB" w:rsidRDefault="006F79E1" w:rsidP="00686F16">
      <w:pPr>
        <w:pStyle w:val="Heading3"/>
        <w:numPr>
          <w:ilvl w:val="1"/>
          <w:numId w:val="16"/>
        </w:numPr>
        <w:rPr>
          <w:lang w:val="en-US"/>
        </w:rPr>
      </w:pPr>
      <w:r w:rsidRPr="006F79E1">
        <w:rPr>
          <w:lang w:val="en-US"/>
        </w:rPr>
        <w:t>Thu giảm dữ liệu</w:t>
      </w:r>
    </w:p>
    <w:p w14:paraId="56B9C606" w14:textId="5D41A48C" w:rsidR="00CB320A" w:rsidRPr="006D2CFA" w:rsidRDefault="006D2CFA" w:rsidP="006D2CFA">
      <w:pPr>
        <w:pStyle w:val="ListParagraph"/>
        <w:numPr>
          <w:ilvl w:val="0"/>
          <w:numId w:val="3"/>
        </w:numPr>
        <w:rPr>
          <w:lang w:val="en-US"/>
        </w:rPr>
      </w:pPr>
      <w:r>
        <w:rPr>
          <w:lang w:val="en-US"/>
        </w:rPr>
        <w:t>Xóa</w:t>
      </w:r>
      <w:r w:rsidR="00500B3F">
        <w:rPr>
          <w:lang w:val="en-US"/>
        </w:rPr>
        <w:t xml:space="preserve"> các thuộc tính không cần thiết:</w:t>
      </w:r>
      <w:r w:rsidR="005E3EAD">
        <w:rPr>
          <w:lang w:val="en-US"/>
        </w:rPr>
        <w:t xml:space="preserve"> </w:t>
      </w:r>
    </w:p>
    <w:p w14:paraId="104EADD4" w14:textId="3BC19030" w:rsidR="00B66C8D" w:rsidRDefault="00500B3F" w:rsidP="00B117DE">
      <w:pPr>
        <w:pStyle w:val="ListParagraph"/>
        <w:numPr>
          <w:ilvl w:val="1"/>
          <w:numId w:val="3"/>
        </w:numPr>
        <w:rPr>
          <w:lang w:val="en-US"/>
        </w:rPr>
      </w:pPr>
      <w:r>
        <w:rPr>
          <w:lang w:val="en-US"/>
        </w:rPr>
        <w:t xml:space="preserve">Xóa thuộc tính saledate </w:t>
      </w:r>
      <w:r w:rsidR="00BD0047">
        <w:rPr>
          <w:lang w:val="en-US"/>
        </w:rPr>
        <w:t xml:space="preserve">vì đã </w:t>
      </w:r>
      <w:r w:rsidR="003D271A">
        <w:rPr>
          <w:lang w:val="en-US"/>
        </w:rPr>
        <w:t xml:space="preserve"> xử lý sang </w:t>
      </w:r>
      <w:r w:rsidR="008F5376">
        <w:rPr>
          <w:lang w:val="en-US"/>
        </w:rPr>
        <w:t>saledate_formatted</w:t>
      </w:r>
      <w:r w:rsidR="00A868C4">
        <w:rPr>
          <w:lang w:val="en-US"/>
        </w:rPr>
        <w:t xml:space="preserve"> (chuyển sang đoạn datetime)</w:t>
      </w:r>
    </w:p>
    <w:p w14:paraId="132DD9C7" w14:textId="2CDAB374" w:rsidR="00B005C8" w:rsidRDefault="00B005C8" w:rsidP="00B005C8">
      <w:pPr>
        <w:pStyle w:val="ListParagraph"/>
        <w:numPr>
          <w:ilvl w:val="2"/>
          <w:numId w:val="3"/>
        </w:numPr>
        <w:rPr>
          <w:lang w:val="en-US"/>
        </w:rPr>
      </w:pPr>
      <w:r>
        <w:rPr>
          <w:lang w:val="en-US"/>
        </w:rPr>
        <w:t>Trước:</w:t>
      </w:r>
    </w:p>
    <w:p w14:paraId="6C42F485" w14:textId="1E773B71" w:rsidR="00403411" w:rsidRPr="00403411" w:rsidRDefault="00C4050E" w:rsidP="00403411">
      <w:pPr>
        <w:rPr>
          <w:lang w:val="en-US"/>
        </w:rPr>
      </w:pPr>
      <w:r w:rsidRPr="00C4050E">
        <w:rPr>
          <w:noProof/>
          <w:lang w:val="en-US"/>
        </w:rPr>
        <w:lastRenderedPageBreak/>
        <w:drawing>
          <wp:inline distT="0" distB="0" distL="0" distR="0" wp14:anchorId="78E012FB" wp14:editId="6DD76777">
            <wp:extent cx="5731510" cy="2207260"/>
            <wp:effectExtent l="0" t="0" r="2540" b="2540"/>
            <wp:docPr id="19018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183" name="Picture 1" descr="A screenshot of a computer&#10;&#10;Description automatically generated"/>
                    <pic:cNvPicPr/>
                  </pic:nvPicPr>
                  <pic:blipFill>
                    <a:blip r:embed="rId118"/>
                    <a:stretch>
                      <a:fillRect/>
                    </a:stretch>
                  </pic:blipFill>
                  <pic:spPr>
                    <a:xfrm>
                      <a:off x="0" y="0"/>
                      <a:ext cx="5731510" cy="2207260"/>
                    </a:xfrm>
                    <a:prstGeom prst="rect">
                      <a:avLst/>
                    </a:prstGeom>
                  </pic:spPr>
                </pic:pic>
              </a:graphicData>
            </a:graphic>
          </wp:inline>
        </w:drawing>
      </w:r>
    </w:p>
    <w:p w14:paraId="4A083DAD" w14:textId="06ECCB33" w:rsidR="00B005C8" w:rsidRPr="00B005C8" w:rsidRDefault="00403411" w:rsidP="003C4E17">
      <w:pPr>
        <w:pStyle w:val="ListParagraph"/>
        <w:numPr>
          <w:ilvl w:val="2"/>
          <w:numId w:val="3"/>
        </w:numPr>
        <w:rPr>
          <w:lang w:val="en-US"/>
        </w:rPr>
      </w:pPr>
      <w:r>
        <w:rPr>
          <w:lang w:val="en-US"/>
        </w:rPr>
        <w:t>Sau:</w:t>
      </w:r>
    </w:p>
    <w:p w14:paraId="2F2B5D70" w14:textId="580B73EE" w:rsidR="00686D45" w:rsidRPr="00686D45" w:rsidRDefault="00331B8B" w:rsidP="00686D45">
      <w:pPr>
        <w:rPr>
          <w:lang w:val="en-US"/>
        </w:rPr>
      </w:pPr>
      <w:r w:rsidRPr="00331B8B">
        <w:rPr>
          <w:noProof/>
          <w:lang w:val="en-US"/>
        </w:rPr>
        <w:drawing>
          <wp:inline distT="0" distB="0" distL="0" distR="0" wp14:anchorId="4A6B6287" wp14:editId="5C1D8FF3">
            <wp:extent cx="5731510" cy="2188845"/>
            <wp:effectExtent l="0" t="0" r="2540" b="1905"/>
            <wp:docPr id="37740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04554" name="Picture 1" descr="A screenshot of a computer&#10;&#10;Description automatically generated"/>
                    <pic:cNvPicPr/>
                  </pic:nvPicPr>
                  <pic:blipFill>
                    <a:blip r:embed="rId119"/>
                    <a:stretch>
                      <a:fillRect/>
                    </a:stretch>
                  </pic:blipFill>
                  <pic:spPr>
                    <a:xfrm>
                      <a:off x="0" y="0"/>
                      <a:ext cx="5731510" cy="2188845"/>
                    </a:xfrm>
                    <a:prstGeom prst="rect">
                      <a:avLst/>
                    </a:prstGeom>
                  </pic:spPr>
                </pic:pic>
              </a:graphicData>
            </a:graphic>
          </wp:inline>
        </w:drawing>
      </w:r>
    </w:p>
    <w:p w14:paraId="67968752" w14:textId="5EB6018F" w:rsidR="00160A4B" w:rsidRPr="00160A4B" w:rsidRDefault="00160A4B" w:rsidP="00160A4B">
      <w:pPr>
        <w:pStyle w:val="ListParagraph"/>
        <w:numPr>
          <w:ilvl w:val="1"/>
          <w:numId w:val="3"/>
        </w:numPr>
        <w:rPr>
          <w:lang w:val="en-US"/>
        </w:rPr>
      </w:pPr>
      <w:r>
        <w:rPr>
          <w:lang w:val="en-US"/>
        </w:rPr>
        <w:t>Xóa khoảng trắng thừa</w:t>
      </w:r>
    </w:p>
    <w:p w14:paraId="0241D560" w14:textId="577B3EB0" w:rsidR="002D6E70" w:rsidRPr="002D6E70" w:rsidRDefault="002D6E70" w:rsidP="002D6E70">
      <w:pPr>
        <w:rPr>
          <w:lang w:val="en-US"/>
        </w:rPr>
      </w:pPr>
      <w:r w:rsidRPr="002D6E70">
        <w:rPr>
          <w:noProof/>
          <w:lang w:val="en-US"/>
        </w:rPr>
        <w:lastRenderedPageBreak/>
        <w:drawing>
          <wp:inline distT="0" distB="0" distL="0" distR="0" wp14:anchorId="2E20B7D6" wp14:editId="3C00C40D">
            <wp:extent cx="5731510" cy="3119120"/>
            <wp:effectExtent l="0" t="0" r="2540" b="5080"/>
            <wp:docPr id="406805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5282" name="Picture 1" descr="A screenshot of a computer&#10;&#10;Description automatically generated"/>
                    <pic:cNvPicPr/>
                  </pic:nvPicPr>
                  <pic:blipFill>
                    <a:blip r:embed="rId120"/>
                    <a:stretch>
                      <a:fillRect/>
                    </a:stretch>
                  </pic:blipFill>
                  <pic:spPr>
                    <a:xfrm>
                      <a:off x="0" y="0"/>
                      <a:ext cx="5731510" cy="3119120"/>
                    </a:xfrm>
                    <a:prstGeom prst="rect">
                      <a:avLst/>
                    </a:prstGeom>
                  </pic:spPr>
                </pic:pic>
              </a:graphicData>
            </a:graphic>
          </wp:inline>
        </w:drawing>
      </w:r>
    </w:p>
    <w:p w14:paraId="2CC03B5B" w14:textId="247E39A8" w:rsidR="006F79E1" w:rsidRPr="006F79E1" w:rsidRDefault="004865FB" w:rsidP="00686F16">
      <w:pPr>
        <w:pStyle w:val="Heading3"/>
        <w:numPr>
          <w:ilvl w:val="1"/>
          <w:numId w:val="16"/>
        </w:numPr>
        <w:rPr>
          <w:lang w:val="en-US"/>
        </w:rPr>
      </w:pPr>
      <w:r>
        <w:rPr>
          <w:lang w:val="en-US"/>
        </w:rPr>
        <w:t>Chuẩn hóa dữ liệu</w:t>
      </w:r>
    </w:p>
    <w:p w14:paraId="4F999DC8" w14:textId="7541DC59" w:rsidR="0055494A" w:rsidRDefault="0055494A" w:rsidP="0055494A">
      <w:pPr>
        <w:pStyle w:val="ListParagraph"/>
        <w:numPr>
          <w:ilvl w:val="0"/>
          <w:numId w:val="3"/>
        </w:numPr>
        <w:rPr>
          <w:lang w:val="en-US"/>
        </w:rPr>
      </w:pPr>
      <w:r>
        <w:rPr>
          <w:lang w:val="en-US"/>
        </w:rPr>
        <w:t xml:space="preserve">Import MinMaxScaler từ </w:t>
      </w:r>
      <w:r w:rsidR="006C57B4">
        <w:rPr>
          <w:lang w:val="en-US"/>
        </w:rPr>
        <w:t>thư viện sklearn</w:t>
      </w:r>
    </w:p>
    <w:p w14:paraId="01F5C60F" w14:textId="71FA4C43" w:rsidR="0055494A" w:rsidRPr="0055494A" w:rsidRDefault="0055494A" w:rsidP="0055494A">
      <w:pPr>
        <w:ind w:left="360"/>
        <w:rPr>
          <w:lang w:val="en-US"/>
        </w:rPr>
      </w:pPr>
      <w:r w:rsidRPr="0055494A">
        <w:rPr>
          <w:noProof/>
          <w:lang w:val="en-US"/>
        </w:rPr>
        <w:drawing>
          <wp:inline distT="0" distB="0" distL="0" distR="0" wp14:anchorId="2A4CA1F9" wp14:editId="110F8214">
            <wp:extent cx="5731510" cy="920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920115"/>
                    </a:xfrm>
                    <a:prstGeom prst="rect">
                      <a:avLst/>
                    </a:prstGeom>
                  </pic:spPr>
                </pic:pic>
              </a:graphicData>
            </a:graphic>
          </wp:inline>
        </w:drawing>
      </w:r>
    </w:p>
    <w:p w14:paraId="17AD34CA" w14:textId="535E632B" w:rsidR="009F165A" w:rsidRPr="009F165A" w:rsidRDefault="0050760A" w:rsidP="0050760A">
      <w:pPr>
        <w:pStyle w:val="ListParagraph"/>
        <w:numPr>
          <w:ilvl w:val="0"/>
          <w:numId w:val="3"/>
        </w:numPr>
        <w:rPr>
          <w:lang w:val="en-US"/>
        </w:rPr>
      </w:pPr>
      <w:r>
        <w:rPr>
          <w:lang w:val="en-US"/>
        </w:rPr>
        <w:t xml:space="preserve">Thống kê các thuộc tính định lượng trong </w:t>
      </w:r>
      <w:r w:rsidR="0019427B">
        <w:rPr>
          <w:lang w:val="en-US"/>
        </w:rPr>
        <w:t>dataframe</w:t>
      </w:r>
    </w:p>
    <w:p w14:paraId="352376F5" w14:textId="7ED654E5" w:rsidR="00F81DB9" w:rsidRPr="00F81DB9" w:rsidRDefault="00675808" w:rsidP="00F81DB9">
      <w:pPr>
        <w:ind w:left="360"/>
        <w:rPr>
          <w:lang w:val="en-US"/>
        </w:rPr>
      </w:pPr>
      <w:r w:rsidRPr="00675808">
        <w:rPr>
          <w:noProof/>
          <w:lang w:val="en-US"/>
        </w:rPr>
        <w:lastRenderedPageBreak/>
        <w:drawing>
          <wp:inline distT="0" distB="0" distL="0" distR="0" wp14:anchorId="7F83D29E" wp14:editId="1C93F2AC">
            <wp:extent cx="5731510" cy="18345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834515"/>
                    </a:xfrm>
                    <a:prstGeom prst="rect">
                      <a:avLst/>
                    </a:prstGeom>
                  </pic:spPr>
                </pic:pic>
              </a:graphicData>
            </a:graphic>
          </wp:inline>
        </w:drawing>
      </w:r>
    </w:p>
    <w:p w14:paraId="6310EEFA" w14:textId="59844A78" w:rsidR="005E3EAD" w:rsidRPr="0050760A" w:rsidRDefault="00DA0098" w:rsidP="0050760A">
      <w:pPr>
        <w:pStyle w:val="ListParagraph"/>
        <w:numPr>
          <w:ilvl w:val="0"/>
          <w:numId w:val="3"/>
        </w:numPr>
        <w:rPr>
          <w:lang w:val="en-US"/>
        </w:rPr>
      </w:pPr>
      <w:r>
        <w:rPr>
          <w:lang w:val="en-US"/>
        </w:rPr>
        <w:t xml:space="preserve">Tiến hành chuẩn hóa dữ liệu bằng phương pháp Min_Max </w:t>
      </w:r>
      <w:r w:rsidR="006515AD">
        <w:rPr>
          <w:lang w:val="en-US"/>
        </w:rPr>
        <w:t>Normalization</w:t>
      </w:r>
    </w:p>
    <w:p w14:paraId="6747D6C7" w14:textId="0D60E4B2" w:rsidR="00675808" w:rsidRDefault="00266A75" w:rsidP="00266A75">
      <w:pPr>
        <w:ind w:left="360"/>
        <w:rPr>
          <w:lang w:val="en-US"/>
        </w:rPr>
      </w:pPr>
      <w:r w:rsidRPr="00266A75">
        <w:rPr>
          <w:noProof/>
          <w:lang w:val="en-US"/>
        </w:rPr>
        <w:drawing>
          <wp:inline distT="0" distB="0" distL="0" distR="0" wp14:anchorId="593227ED" wp14:editId="6367FAAF">
            <wp:extent cx="5731510" cy="13849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384935"/>
                    </a:xfrm>
                    <a:prstGeom prst="rect">
                      <a:avLst/>
                    </a:prstGeom>
                  </pic:spPr>
                </pic:pic>
              </a:graphicData>
            </a:graphic>
          </wp:inline>
        </w:drawing>
      </w:r>
    </w:p>
    <w:p w14:paraId="3620A473" w14:textId="20EEDBE2" w:rsidR="006515AD" w:rsidRPr="0050760A" w:rsidRDefault="008226E4" w:rsidP="00FB1B07">
      <w:pPr>
        <w:pStyle w:val="ListParagraph"/>
        <w:numPr>
          <w:ilvl w:val="0"/>
          <w:numId w:val="3"/>
        </w:numPr>
        <w:rPr>
          <w:lang w:val="en-US"/>
        </w:rPr>
      </w:pPr>
      <w:r>
        <w:rPr>
          <w:lang w:val="en-US"/>
        </w:rPr>
        <w:t>Sau khi chuẩn hóa</w:t>
      </w:r>
      <w:r w:rsidR="00FD2B90">
        <w:rPr>
          <w:lang w:val="en-US"/>
        </w:rPr>
        <w:t>, độ lệch chuẩn std của các thuộc tính định lượng đã thay đổi (nhỏ hơn 1)</w:t>
      </w:r>
      <w:r w:rsidR="00AA2831">
        <w:rPr>
          <w:lang w:val="en-US"/>
        </w:rPr>
        <w:t xml:space="preserve"> </w:t>
      </w:r>
    </w:p>
    <w:p w14:paraId="0C560FE7" w14:textId="7EBE3A3E" w:rsidR="006B6CC5" w:rsidRPr="006B6CC5" w:rsidRDefault="006B6CC5" w:rsidP="006B6CC5">
      <w:pPr>
        <w:ind w:left="360"/>
        <w:rPr>
          <w:lang w:val="en-US"/>
        </w:rPr>
      </w:pPr>
      <w:r w:rsidRPr="006B6CC5">
        <w:rPr>
          <w:noProof/>
          <w:lang w:val="en-US"/>
        </w:rPr>
        <w:lastRenderedPageBreak/>
        <w:drawing>
          <wp:inline distT="0" distB="0" distL="0" distR="0" wp14:anchorId="072C985A" wp14:editId="01D5764A">
            <wp:extent cx="5731510" cy="20275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027555"/>
                    </a:xfrm>
                    <a:prstGeom prst="rect">
                      <a:avLst/>
                    </a:prstGeom>
                  </pic:spPr>
                </pic:pic>
              </a:graphicData>
            </a:graphic>
          </wp:inline>
        </w:drawing>
      </w:r>
    </w:p>
    <w:p w14:paraId="5D3DABEF" w14:textId="2E28436A" w:rsidR="001E6E9A" w:rsidRPr="001E6E9A" w:rsidRDefault="001E6E9A" w:rsidP="001E6E9A">
      <w:pPr>
        <w:pStyle w:val="ListParagraph"/>
        <w:numPr>
          <w:ilvl w:val="0"/>
          <w:numId w:val="3"/>
        </w:numPr>
      </w:pPr>
      <w:r w:rsidRPr="001E6E9A">
        <w:t>Sau khi chuẩn hóa các giá trị trong DataFrame bằng phương pháp min-max normalization, ta có thể nhận thấy:</w:t>
      </w:r>
    </w:p>
    <w:p w14:paraId="21F9C8EB" w14:textId="77777777" w:rsidR="001E6E9A" w:rsidRPr="001E6E9A" w:rsidRDefault="001E6E9A" w:rsidP="00686F16">
      <w:pPr>
        <w:pStyle w:val="ListParagraph"/>
        <w:numPr>
          <w:ilvl w:val="0"/>
          <w:numId w:val="17"/>
        </w:numPr>
      </w:pPr>
      <w:r w:rsidRPr="001E6E9A">
        <w:t>Tất cả các cột đều có giá trị nằm trong khoảng từ 0 đến 1. Điều này cho thấy rằng phương pháp chuẩn hóa đã được áp dụng thành công.</w:t>
      </w:r>
    </w:p>
    <w:p w14:paraId="069D91BA" w14:textId="77777777" w:rsidR="001E6E9A" w:rsidRPr="001E6E9A" w:rsidRDefault="001E6E9A" w:rsidP="00686F16">
      <w:pPr>
        <w:pStyle w:val="ListParagraph"/>
        <w:numPr>
          <w:ilvl w:val="0"/>
          <w:numId w:val="17"/>
        </w:numPr>
      </w:pPr>
      <w:r w:rsidRPr="001E6E9A">
        <w:t>Các giá trị ở cột "mean" và "std" đều nằm trong khoảng từ 0 đến 1, phản ánh đúng bản chất của min-max normalization là đưa các giá trị về cùng một phạm vi.</w:t>
      </w:r>
    </w:p>
    <w:p w14:paraId="65EC4271" w14:textId="77777777" w:rsidR="001E6E9A" w:rsidRPr="001E6E9A" w:rsidRDefault="001E6E9A" w:rsidP="00686F16">
      <w:pPr>
        <w:pStyle w:val="ListParagraph"/>
        <w:numPr>
          <w:ilvl w:val="0"/>
          <w:numId w:val="17"/>
        </w:numPr>
      </w:pPr>
      <w:r w:rsidRPr="001E6E9A">
        <w:t>Các percentile như 25%, 50%, 75% cũng nằm trong khoảng từ 0 đến 1, cho thấy phân bố dữ liệu đã được chuẩn hóa.</w:t>
      </w:r>
    </w:p>
    <w:p w14:paraId="0EA1B377" w14:textId="18E9926F" w:rsidR="001E6E9A" w:rsidRPr="001E6E9A" w:rsidRDefault="001E6E9A" w:rsidP="00686F16">
      <w:pPr>
        <w:pStyle w:val="ListParagraph"/>
        <w:numPr>
          <w:ilvl w:val="0"/>
          <w:numId w:val="17"/>
        </w:numPr>
      </w:pPr>
      <w:r w:rsidRPr="001E6E9A">
        <w:lastRenderedPageBreak/>
        <w:t>Giá trị min và max đều là 0 và 1 tương ứng, phù hợp với bản chất của min-max normalization.</w:t>
      </w:r>
    </w:p>
    <w:p w14:paraId="4D318551" w14:textId="53F1D637" w:rsidR="00D57A4A" w:rsidRDefault="00DD70C1" w:rsidP="009D742A">
      <w:pPr>
        <w:pStyle w:val="Heading2"/>
        <w:ind w:left="142"/>
      </w:pPr>
      <w:r>
        <w:t>5</w:t>
      </w:r>
      <w:r w:rsidR="00DA216A">
        <w:t>.</w:t>
      </w:r>
      <w:r w:rsidR="00D57A4A">
        <w:t>Biểu diễn dữ liệu</w:t>
      </w:r>
    </w:p>
    <w:p w14:paraId="46915927" w14:textId="54B8383A" w:rsidR="008863C2" w:rsidRDefault="00221787" w:rsidP="009D742A">
      <w:pPr>
        <w:ind w:left="142"/>
        <w:rPr>
          <w:lang w:val="en-US"/>
        </w:rPr>
      </w:pPr>
      <w:r>
        <w:rPr>
          <w:lang w:val="en-US"/>
        </w:rPr>
        <w:t xml:space="preserve">Nhìn lại </w:t>
      </w:r>
      <w:r w:rsidR="00316D51">
        <w:rPr>
          <w:lang w:val="en-US"/>
        </w:rPr>
        <w:t>thông tin bộ dữ liệu sau quá trình tiền xử lý thay đổi ra sao</w:t>
      </w:r>
    </w:p>
    <w:p w14:paraId="739D2940" w14:textId="5DA0EBA7" w:rsidR="00316D51" w:rsidRDefault="00316D51" w:rsidP="009D742A">
      <w:pPr>
        <w:ind w:left="142"/>
        <w:rPr>
          <w:lang w:val="en-US"/>
        </w:rPr>
      </w:pPr>
      <w:r w:rsidRPr="00316D51">
        <w:rPr>
          <w:noProof/>
          <w:lang w:val="en-US"/>
        </w:rPr>
        <w:drawing>
          <wp:inline distT="0" distB="0" distL="0" distR="0" wp14:anchorId="017D47D4" wp14:editId="35944DCF">
            <wp:extent cx="3581900" cy="4020111"/>
            <wp:effectExtent l="0" t="0" r="0" b="0"/>
            <wp:docPr id="741631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1963" name="Picture 1" descr="A screenshot of a computer code&#10;&#10;Description automatically generated"/>
                    <pic:cNvPicPr/>
                  </pic:nvPicPr>
                  <pic:blipFill>
                    <a:blip r:embed="rId125"/>
                    <a:stretch>
                      <a:fillRect/>
                    </a:stretch>
                  </pic:blipFill>
                  <pic:spPr>
                    <a:xfrm>
                      <a:off x="0" y="0"/>
                      <a:ext cx="3581900" cy="4020111"/>
                    </a:xfrm>
                    <a:prstGeom prst="rect">
                      <a:avLst/>
                    </a:prstGeom>
                  </pic:spPr>
                </pic:pic>
              </a:graphicData>
            </a:graphic>
          </wp:inline>
        </w:drawing>
      </w:r>
    </w:p>
    <w:p w14:paraId="3F2DB88B" w14:textId="0D43E891" w:rsidR="00213FA7" w:rsidRDefault="00213FA7" w:rsidP="009D742A">
      <w:pPr>
        <w:ind w:left="142"/>
        <w:rPr>
          <w:lang w:val="en-US"/>
        </w:rPr>
      </w:pPr>
      <w:r>
        <w:rPr>
          <w:lang w:val="en-US"/>
        </w:rPr>
        <w:lastRenderedPageBreak/>
        <w:t xml:space="preserve">Ta có thể thấy được rằng tổng các dòng dữ liệu của các cột đã đồng nhất </w:t>
      </w:r>
      <w:r w:rsidR="00003122">
        <w:rPr>
          <w:lang w:val="en-US"/>
        </w:rPr>
        <w:t xml:space="preserve">nhờ xử lý dữ liệu nhiễu và rỗng. Đồng thời </w:t>
      </w:r>
      <w:r w:rsidR="00B3412F">
        <w:rPr>
          <w:lang w:val="en-US"/>
        </w:rPr>
        <w:t>các cột kiểu float cũng đã b</w:t>
      </w:r>
      <w:r w:rsidR="005F01E5">
        <w:rPr>
          <w:lang w:val="en-US"/>
        </w:rPr>
        <w:t xml:space="preserve">ị </w:t>
      </w:r>
      <w:r w:rsidR="00B3412F">
        <w:rPr>
          <w:lang w:val="en-US"/>
        </w:rPr>
        <w:t>biến đổi thành int</w:t>
      </w:r>
      <w:r w:rsidR="00707919">
        <w:rPr>
          <w:lang w:val="en-US"/>
        </w:rPr>
        <w:t>.</w:t>
      </w:r>
    </w:p>
    <w:p w14:paraId="39F46BA6" w14:textId="342EEA90" w:rsidR="00707919" w:rsidRPr="008863C2" w:rsidRDefault="00707919" w:rsidP="00707919">
      <w:pPr>
        <w:ind w:left="142"/>
        <w:jc w:val="center"/>
        <w:rPr>
          <w:lang w:val="en-US"/>
        </w:rPr>
      </w:pPr>
      <w:r w:rsidRPr="00707919">
        <w:rPr>
          <w:noProof/>
          <w:lang w:val="en-US"/>
        </w:rPr>
        <w:drawing>
          <wp:inline distT="0" distB="0" distL="0" distR="0" wp14:anchorId="06E95F39" wp14:editId="035BC0FD">
            <wp:extent cx="5731510" cy="2868930"/>
            <wp:effectExtent l="0" t="0" r="2540" b="7620"/>
            <wp:docPr id="51557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76902" name="Picture 1" descr="A screenshot of a computer&#10;&#10;Description automatically generated"/>
                    <pic:cNvPicPr/>
                  </pic:nvPicPr>
                  <pic:blipFill>
                    <a:blip r:embed="rId126"/>
                    <a:stretch>
                      <a:fillRect/>
                    </a:stretch>
                  </pic:blipFill>
                  <pic:spPr>
                    <a:xfrm>
                      <a:off x="0" y="0"/>
                      <a:ext cx="5731510" cy="2868930"/>
                    </a:xfrm>
                    <a:prstGeom prst="rect">
                      <a:avLst/>
                    </a:prstGeom>
                  </pic:spPr>
                </pic:pic>
              </a:graphicData>
            </a:graphic>
          </wp:inline>
        </w:drawing>
      </w:r>
    </w:p>
    <w:p w14:paraId="5ED36563" w14:textId="33E78AE4" w:rsidR="00D57A4A" w:rsidRPr="00EE197D" w:rsidRDefault="00DD70C1" w:rsidP="009D742A">
      <w:pPr>
        <w:pStyle w:val="Heading2"/>
        <w:ind w:left="142"/>
      </w:pPr>
      <w:r>
        <w:t>6</w:t>
      </w:r>
      <w:r w:rsidR="00DA216A">
        <w:t>.</w:t>
      </w:r>
      <w:r w:rsidR="00D57A4A">
        <w:t>Thu giảm số chiều dữ liệu</w:t>
      </w:r>
    </w:p>
    <w:p w14:paraId="47757164" w14:textId="54B887B5" w:rsidR="00AF08F2" w:rsidRDefault="000B17C2">
      <w:pPr>
        <w:rPr>
          <w:lang w:val="en-US"/>
        </w:rPr>
      </w:pPr>
      <w:r>
        <w:rPr>
          <w:lang w:val="en-US"/>
        </w:rPr>
        <w:t>Nhằm tránh</w:t>
      </w:r>
      <w:r w:rsidR="00C53E5F">
        <w:rPr>
          <w:lang w:val="en-US"/>
        </w:rPr>
        <w:t xml:space="preserve"> tình trạng dữ liệu có tính tương cao tồn tại trong bộ dữ liệu, ta dựng lên biểu đồ nhiệt hay còn gọi là </w:t>
      </w:r>
      <w:r w:rsidR="001F275D" w:rsidRPr="001F275D">
        <w:rPr>
          <w:lang w:val="en-US"/>
        </w:rPr>
        <w:t>correlation</w:t>
      </w:r>
      <w:r w:rsidR="001F275D">
        <w:rPr>
          <w:lang w:val="en-US"/>
        </w:rPr>
        <w:t xml:space="preserve"> matrix để tìm và loại bỏ các cột có đột tương quan trên 0,5.</w:t>
      </w:r>
    </w:p>
    <w:p w14:paraId="648A6617" w14:textId="5E4D1D00" w:rsidR="001F275D" w:rsidRDefault="00186628">
      <w:pPr>
        <w:rPr>
          <w:lang w:val="en-US"/>
        </w:rPr>
      </w:pPr>
      <w:r w:rsidRPr="00186628">
        <w:rPr>
          <w:noProof/>
          <w:lang w:val="en-US"/>
        </w:rPr>
        <w:lastRenderedPageBreak/>
        <w:drawing>
          <wp:inline distT="0" distB="0" distL="0" distR="0" wp14:anchorId="4F5E6CCE" wp14:editId="6722F062">
            <wp:extent cx="5731510" cy="3560445"/>
            <wp:effectExtent l="0" t="0" r="2540" b="1905"/>
            <wp:docPr id="954345803" name="Picture 1"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45803" name="Picture 1" descr="A red and blue squares&#10;&#10;Description automatically generated"/>
                    <pic:cNvPicPr/>
                  </pic:nvPicPr>
                  <pic:blipFill>
                    <a:blip r:embed="rId127"/>
                    <a:stretch>
                      <a:fillRect/>
                    </a:stretch>
                  </pic:blipFill>
                  <pic:spPr>
                    <a:xfrm>
                      <a:off x="0" y="0"/>
                      <a:ext cx="5731510" cy="3560445"/>
                    </a:xfrm>
                    <a:prstGeom prst="rect">
                      <a:avLst/>
                    </a:prstGeom>
                  </pic:spPr>
                </pic:pic>
              </a:graphicData>
            </a:graphic>
          </wp:inline>
        </w:drawing>
      </w:r>
    </w:p>
    <w:p w14:paraId="6415278D" w14:textId="2667A0CA" w:rsidR="00186628" w:rsidRPr="000B17C2" w:rsidRDefault="00186628" w:rsidP="00A34660">
      <w:pPr>
        <w:jc w:val="center"/>
        <w:rPr>
          <w:ins w:id="0" w:author="{C13FE41C-4C7F-4F9A-B296-D7B890D9E171}" w:date="2024-05-27T01:34:00Z" w16du:dateUtc="2024-05-26T18:34:00Z"/>
          <w:lang w:val="en-US"/>
        </w:rPr>
      </w:pPr>
      <w:r>
        <w:rPr>
          <w:lang w:val="en-US"/>
        </w:rPr>
        <w:t>Kết quả thu được cho thấy</w:t>
      </w:r>
      <w:r w:rsidR="00557692">
        <w:rPr>
          <w:lang w:val="en-US"/>
        </w:rPr>
        <w:t xml:space="preserve"> thuộc tính mmr và sellingprice có mức tương cao. Vì vậy ta sẽ loại bỏ cột mmr để </w:t>
      </w:r>
      <w:r w:rsidR="00D81520">
        <w:rPr>
          <w:lang w:val="en-US"/>
        </w:rPr>
        <w:t>làm tăng hiệu suất làm việc và</w:t>
      </w:r>
      <w:r w:rsidR="00C1180F">
        <w:rPr>
          <w:lang w:val="en-US"/>
        </w:rPr>
        <w:t xml:space="preserve"> giảm sự thừa thải trong dữ liệu.</w:t>
      </w:r>
    </w:p>
    <w:p w14:paraId="523F2564" w14:textId="77777777" w:rsidR="00A34660" w:rsidRDefault="00A34660" w:rsidP="005115BC">
      <w:pPr>
        <w:rPr>
          <w:lang w:val="en-US"/>
        </w:rPr>
      </w:pPr>
    </w:p>
    <w:p w14:paraId="0E52DEAF" w14:textId="63551623" w:rsidR="2C70B6CD" w:rsidRDefault="2C70B6CD" w:rsidP="00A34660">
      <w:pPr>
        <w:pStyle w:val="Heading1"/>
        <w:spacing w:line="360" w:lineRule="auto"/>
        <w:jc w:val="center"/>
        <w:rPr>
          <w:rFonts w:eastAsia="Times New Roman"/>
        </w:rPr>
      </w:pPr>
      <w:r w:rsidRPr="278C96B8">
        <w:rPr>
          <w:rFonts w:eastAsia="Times New Roman"/>
        </w:rPr>
        <w:t>Chương 4. Ứng dụng giải thuật phân lớp vào tập dữ liệu</w:t>
      </w:r>
    </w:p>
    <w:p w14:paraId="0F938752" w14:textId="26D56052" w:rsidR="00B13A5E" w:rsidRPr="00B13A5E" w:rsidRDefault="00F80805" w:rsidP="00686F16">
      <w:pPr>
        <w:pStyle w:val="Heading2"/>
        <w:numPr>
          <w:ilvl w:val="0"/>
          <w:numId w:val="15"/>
        </w:numPr>
      </w:pPr>
      <w:r>
        <w:t>Cây quyết định ID3</w:t>
      </w:r>
    </w:p>
    <w:p w14:paraId="1B5C8CD3" w14:textId="64E17986" w:rsidR="00A06C7C" w:rsidRPr="00330B79" w:rsidRDefault="00732BBC" w:rsidP="00330B79">
      <w:pPr>
        <w:pStyle w:val="ListParagraph"/>
        <w:ind w:left="0" w:firstLine="360"/>
        <w:rPr>
          <w:b/>
          <w:bCs/>
          <w:lang w:val="en-US"/>
        </w:rPr>
      </w:pPr>
      <w:r w:rsidRPr="00330B79">
        <w:rPr>
          <w:b/>
          <w:bCs/>
          <w:lang w:val="en-US"/>
        </w:rPr>
        <w:t>Khái niệm Cây quyết đ</w:t>
      </w:r>
      <w:r w:rsidR="00F552EF" w:rsidRPr="00330B79">
        <w:rPr>
          <w:b/>
          <w:bCs/>
          <w:lang w:val="en-US"/>
        </w:rPr>
        <w:t>ịnh ID3</w:t>
      </w:r>
      <w:r w:rsidR="00997CAB" w:rsidRPr="00330B79">
        <w:rPr>
          <w:b/>
          <w:bCs/>
          <w:lang w:val="en-US"/>
        </w:rPr>
        <w:t>:</w:t>
      </w:r>
    </w:p>
    <w:p w14:paraId="05191B24" w14:textId="77777777" w:rsidR="00997CAB" w:rsidRPr="006B44E8" w:rsidRDefault="00997CAB" w:rsidP="006B44E8">
      <w:r w:rsidRPr="006B44E8">
        <w:t>ID3 (Iterative Dichotomiser 3) là một thuật toán học cây quyết định (decision tree) được sử dụng để xây dựng mô hình phân loại. Nó được phát triển bởi Ross Quinlan vào năm 1986 và là một trong những thuật toán cây quyết định cổ điển và quan trọng nhất.</w:t>
      </w:r>
    </w:p>
    <w:p w14:paraId="2F32F352" w14:textId="77777777" w:rsidR="00997CAB" w:rsidRPr="006B44E8" w:rsidRDefault="00997CAB" w:rsidP="006B44E8">
      <w:r w:rsidRPr="006B44E8">
        <w:t>Nguyên lý hoạt động của ID3 như sau:</w:t>
      </w:r>
    </w:p>
    <w:p w14:paraId="50AD4FF4" w14:textId="77777777" w:rsidR="00997CAB" w:rsidRPr="006B44E8" w:rsidRDefault="00997CAB" w:rsidP="00686F16">
      <w:pPr>
        <w:pStyle w:val="ListParagraph"/>
        <w:numPr>
          <w:ilvl w:val="0"/>
          <w:numId w:val="18"/>
        </w:numPr>
      </w:pPr>
      <w:r w:rsidRPr="006B44E8">
        <w:t>Xây dựng cây quyết định theo hướng top-down, bắt đầu từ gốc và phân chia dần các nút con.</w:t>
      </w:r>
    </w:p>
    <w:p w14:paraId="23E12234" w14:textId="77777777" w:rsidR="00997CAB" w:rsidRPr="006B44E8" w:rsidRDefault="00997CAB" w:rsidP="00686F16">
      <w:pPr>
        <w:pStyle w:val="ListParagraph"/>
        <w:numPr>
          <w:ilvl w:val="0"/>
          <w:numId w:val="18"/>
        </w:numPr>
      </w:pPr>
      <w:r w:rsidRPr="006B44E8">
        <w:t>Tại mỗi nút, ID3 sẽ chọn thuộc tính tốt nhất (dựa trên một tiêu chí đo lường độ lợi ích như Entropy hoặc Gain Information) để phân chia dữ liệu tại nút đó.</w:t>
      </w:r>
    </w:p>
    <w:p w14:paraId="0EE9E136" w14:textId="77777777" w:rsidR="00997CAB" w:rsidRPr="006B44E8" w:rsidRDefault="00997CAB" w:rsidP="00686F16">
      <w:pPr>
        <w:pStyle w:val="ListParagraph"/>
        <w:numPr>
          <w:ilvl w:val="0"/>
          <w:numId w:val="18"/>
        </w:numPr>
      </w:pPr>
      <w:r w:rsidRPr="006B44E8">
        <w:t>Tiêu chí đo lường độ lợi ích được sử dụng là Entropy và Gain Information:</w:t>
      </w:r>
    </w:p>
    <w:p w14:paraId="3D71908F" w14:textId="77777777" w:rsidR="00997CAB" w:rsidRPr="006B44E8" w:rsidRDefault="00997CAB" w:rsidP="00686F16">
      <w:pPr>
        <w:pStyle w:val="ListParagraph"/>
        <w:numPr>
          <w:ilvl w:val="0"/>
          <w:numId w:val="19"/>
        </w:numPr>
      </w:pPr>
      <w:r w:rsidRPr="006B44E8">
        <w:t>Entropy đo lường mức độ hỗn loạn/không chắc chắn của dữ liệu.</w:t>
      </w:r>
    </w:p>
    <w:p w14:paraId="48C3A3C7" w14:textId="77777777" w:rsidR="00997CAB" w:rsidRPr="006B44E8" w:rsidRDefault="00997CAB" w:rsidP="00686F16">
      <w:pPr>
        <w:pStyle w:val="ListParagraph"/>
        <w:numPr>
          <w:ilvl w:val="0"/>
          <w:numId w:val="19"/>
        </w:numPr>
      </w:pPr>
      <w:r w:rsidRPr="006B44E8">
        <w:lastRenderedPageBreak/>
        <w:t>Gain Information đo lường lượng thông tin thu được khi sử dụng một thuộc tính để phân chia dữ liệu.</w:t>
      </w:r>
    </w:p>
    <w:p w14:paraId="4CC52B9B" w14:textId="0796BC67" w:rsidR="00997CAB" w:rsidRPr="002073B0" w:rsidRDefault="00997CAB" w:rsidP="00686F16">
      <w:pPr>
        <w:pStyle w:val="ListParagraph"/>
        <w:numPr>
          <w:ilvl w:val="0"/>
          <w:numId w:val="20"/>
        </w:numPr>
      </w:pPr>
      <w:r w:rsidRPr="006B44E8">
        <w:t>ID3 sẽ tiếp tục chia nhánh cho đến khi đạt được các nút lá (leaf nodes) có giá trị dự đoán duy nhất.</w:t>
      </w:r>
    </w:p>
    <w:p w14:paraId="1B06100C" w14:textId="77777777" w:rsidR="002B75F4" w:rsidRPr="002073B0" w:rsidRDefault="002B75F4" w:rsidP="002B75F4"/>
    <w:p w14:paraId="557031EB" w14:textId="3CC67171" w:rsidR="00F552EF" w:rsidRPr="00330B79" w:rsidRDefault="00F552EF" w:rsidP="00330B79">
      <w:pPr>
        <w:pStyle w:val="ListParagraph"/>
        <w:ind w:left="0" w:firstLine="360"/>
        <w:rPr>
          <w:b/>
          <w:bCs/>
          <w:lang w:val="en-US"/>
        </w:rPr>
      </w:pPr>
      <w:r w:rsidRPr="00330B79">
        <w:rPr>
          <w:b/>
          <w:bCs/>
          <w:lang w:val="en-US"/>
        </w:rPr>
        <w:t>Ưu điểm</w:t>
      </w:r>
      <w:r w:rsidR="002073B0" w:rsidRPr="00330B79">
        <w:rPr>
          <w:b/>
          <w:bCs/>
          <w:lang w:val="en-US"/>
        </w:rPr>
        <w:t>:</w:t>
      </w:r>
    </w:p>
    <w:p w14:paraId="64710CA5" w14:textId="77777777" w:rsidR="002073B0" w:rsidRPr="00881915" w:rsidRDefault="002073B0" w:rsidP="00686F16">
      <w:pPr>
        <w:pStyle w:val="ListParagraph"/>
        <w:numPr>
          <w:ilvl w:val="0"/>
          <w:numId w:val="21"/>
        </w:numPr>
      </w:pPr>
      <w:r w:rsidRPr="00881915">
        <w:t>Dễ hiểu và dễ diễn giải, tạo ra mô hình cây quyết định trực quan.</w:t>
      </w:r>
    </w:p>
    <w:p w14:paraId="5FFEFFE3" w14:textId="77777777" w:rsidR="002073B0" w:rsidRPr="00881915" w:rsidRDefault="002073B0" w:rsidP="00686F16">
      <w:pPr>
        <w:pStyle w:val="ListParagraph"/>
        <w:numPr>
          <w:ilvl w:val="0"/>
          <w:numId w:val="21"/>
        </w:numPr>
      </w:pPr>
      <w:r w:rsidRPr="00881915">
        <w:t>Không yêu cầu giả định về phân phối dữ liệu.</w:t>
      </w:r>
    </w:p>
    <w:p w14:paraId="54ABA186" w14:textId="77777777" w:rsidR="002073B0" w:rsidRPr="00881915" w:rsidRDefault="002073B0" w:rsidP="00686F16">
      <w:pPr>
        <w:pStyle w:val="ListParagraph"/>
        <w:numPr>
          <w:ilvl w:val="0"/>
          <w:numId w:val="21"/>
        </w:numPr>
      </w:pPr>
      <w:r w:rsidRPr="00881915">
        <w:t>Hiệu quả về tính toán, đặc biệt với dữ liệu nhỏ và trung bình.</w:t>
      </w:r>
    </w:p>
    <w:p w14:paraId="57606766" w14:textId="77777777" w:rsidR="002073B0" w:rsidRPr="00881915" w:rsidRDefault="002073B0" w:rsidP="00686F16">
      <w:pPr>
        <w:pStyle w:val="ListParagraph"/>
        <w:numPr>
          <w:ilvl w:val="0"/>
          <w:numId w:val="21"/>
        </w:numPr>
      </w:pPr>
      <w:r w:rsidRPr="00881915">
        <w:t>Có thể xử lý các thuộc tính liên tục và không liên tục.</w:t>
      </w:r>
    </w:p>
    <w:p w14:paraId="68B5BFF4" w14:textId="39B27BD7" w:rsidR="002073B0" w:rsidRPr="00881915" w:rsidRDefault="002073B0" w:rsidP="00686F16">
      <w:pPr>
        <w:pStyle w:val="ListParagraph"/>
        <w:numPr>
          <w:ilvl w:val="0"/>
          <w:numId w:val="21"/>
        </w:numPr>
      </w:pPr>
      <w:r w:rsidRPr="00881915">
        <w:t>Có khả năng xử lý dữ liệu bị thiếu và nhiễu.</w:t>
      </w:r>
    </w:p>
    <w:p w14:paraId="4CA9041B" w14:textId="77777777" w:rsidR="00EE466F" w:rsidRDefault="00EE466F" w:rsidP="002B75F4">
      <w:pPr>
        <w:rPr>
          <w:lang w:val="en-US"/>
        </w:rPr>
      </w:pPr>
    </w:p>
    <w:p w14:paraId="4C7F6226" w14:textId="73A088A5" w:rsidR="00F552EF" w:rsidRPr="00330B79" w:rsidRDefault="00F552EF" w:rsidP="00330B79">
      <w:pPr>
        <w:pStyle w:val="ListParagraph"/>
        <w:ind w:left="0" w:firstLine="360"/>
        <w:rPr>
          <w:b/>
          <w:bCs/>
          <w:lang w:val="en-US"/>
        </w:rPr>
      </w:pPr>
      <w:r w:rsidRPr="00330B79">
        <w:rPr>
          <w:b/>
          <w:bCs/>
          <w:lang w:val="en-US"/>
        </w:rPr>
        <w:t>Thuật toán Decision Tree ID3</w:t>
      </w:r>
      <w:r w:rsidR="00EE466F" w:rsidRPr="00330B79">
        <w:rPr>
          <w:b/>
          <w:bCs/>
          <w:lang w:val="en-US"/>
        </w:rPr>
        <w:t xml:space="preserve">: </w:t>
      </w:r>
    </w:p>
    <w:p w14:paraId="53D9152B" w14:textId="0573C7BE" w:rsidR="00DC5BFB" w:rsidRDefault="00DC5BFB" w:rsidP="00DC5BFB">
      <w:pPr>
        <w:ind w:left="360"/>
        <w:rPr>
          <w:lang w:val="en-US"/>
        </w:rPr>
      </w:pPr>
      <w:r>
        <w:rPr>
          <w:lang w:val="en-US"/>
        </w:rPr>
        <w:t>Import các thư viện cần thiết</w:t>
      </w:r>
    </w:p>
    <w:p w14:paraId="4DC5F9D2" w14:textId="450A6181" w:rsidR="00DC5BFB" w:rsidRDefault="00DC5BFB" w:rsidP="00DC5BFB">
      <w:pPr>
        <w:ind w:left="360"/>
        <w:rPr>
          <w:lang w:val="en-US"/>
        </w:rPr>
      </w:pPr>
      <w:r w:rsidRPr="00DC5BFB">
        <w:rPr>
          <w:noProof/>
          <w:lang w:val="en-US"/>
        </w:rPr>
        <w:lastRenderedPageBreak/>
        <w:drawing>
          <wp:inline distT="0" distB="0" distL="0" distR="0" wp14:anchorId="3A4B67E2" wp14:editId="6EB78092">
            <wp:extent cx="5731510" cy="1302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302385"/>
                    </a:xfrm>
                    <a:prstGeom prst="rect">
                      <a:avLst/>
                    </a:prstGeom>
                  </pic:spPr>
                </pic:pic>
              </a:graphicData>
            </a:graphic>
          </wp:inline>
        </w:drawing>
      </w:r>
    </w:p>
    <w:p w14:paraId="0AB2E52C" w14:textId="5A4CC305" w:rsidR="00DC5BFB" w:rsidRPr="00DC5BFB" w:rsidRDefault="0011723C" w:rsidP="00DC5BFB">
      <w:pPr>
        <w:ind w:left="360"/>
        <w:rPr>
          <w:lang w:val="en-US"/>
        </w:rPr>
      </w:pPr>
      <w:r>
        <w:rPr>
          <w:lang w:val="en-US"/>
        </w:rPr>
        <w:t xml:space="preserve">Xây dựng </w:t>
      </w:r>
      <w:r w:rsidR="00376280">
        <w:rPr>
          <w:lang w:val="en-US"/>
        </w:rPr>
        <w:t>cây quyết định hồi quy</w:t>
      </w:r>
    </w:p>
    <w:p w14:paraId="055E93CF" w14:textId="14EB4906" w:rsidR="00376280" w:rsidRPr="00DC5BFB" w:rsidRDefault="00376280" w:rsidP="00DC5BFB">
      <w:pPr>
        <w:ind w:left="360"/>
        <w:rPr>
          <w:lang w:val="en-US"/>
        </w:rPr>
      </w:pPr>
      <w:r w:rsidRPr="00376280">
        <w:rPr>
          <w:noProof/>
          <w:lang w:val="en-US"/>
        </w:rPr>
        <w:drawing>
          <wp:inline distT="0" distB="0" distL="0" distR="0" wp14:anchorId="215D25A0" wp14:editId="261E2B3F">
            <wp:extent cx="5731510" cy="7931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93115"/>
                    </a:xfrm>
                    <a:prstGeom prst="rect">
                      <a:avLst/>
                    </a:prstGeom>
                  </pic:spPr>
                </pic:pic>
              </a:graphicData>
            </a:graphic>
          </wp:inline>
        </w:drawing>
      </w:r>
    </w:p>
    <w:p w14:paraId="5963836D" w14:textId="0B210458" w:rsidR="004E16E5" w:rsidRDefault="004E16E5" w:rsidP="00DC5BFB">
      <w:pPr>
        <w:ind w:left="360"/>
        <w:rPr>
          <w:lang w:val="en-US"/>
        </w:rPr>
      </w:pPr>
      <w:r>
        <w:rPr>
          <w:lang w:val="en-US"/>
        </w:rPr>
        <w:t>Chia dữ liệu thành tập huấn luyện và kiểm tra</w:t>
      </w:r>
    </w:p>
    <w:p w14:paraId="66A6E499" w14:textId="4AAFF432" w:rsidR="004E16E5" w:rsidRPr="00DC5BFB" w:rsidRDefault="004E16E5" w:rsidP="00DC5BFB">
      <w:pPr>
        <w:ind w:left="360"/>
        <w:rPr>
          <w:lang w:val="en-US"/>
        </w:rPr>
      </w:pPr>
      <w:r w:rsidRPr="004E16E5">
        <w:rPr>
          <w:noProof/>
          <w:lang w:val="en-US"/>
        </w:rPr>
        <w:drawing>
          <wp:inline distT="0" distB="0" distL="0" distR="0" wp14:anchorId="5B381088" wp14:editId="5033F59E">
            <wp:extent cx="5731510" cy="4413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41325"/>
                    </a:xfrm>
                    <a:prstGeom prst="rect">
                      <a:avLst/>
                    </a:prstGeom>
                  </pic:spPr>
                </pic:pic>
              </a:graphicData>
            </a:graphic>
          </wp:inline>
        </w:drawing>
      </w:r>
    </w:p>
    <w:p w14:paraId="08A4994D" w14:textId="6A37A105" w:rsidR="00F27895" w:rsidRDefault="00F27895" w:rsidP="00DC5BFB">
      <w:pPr>
        <w:ind w:left="360"/>
        <w:rPr>
          <w:lang w:val="en-US"/>
        </w:rPr>
      </w:pPr>
      <w:r>
        <w:rPr>
          <w:lang w:val="en-US"/>
        </w:rPr>
        <w:t>Khởi tạo và huấn luyện cây quyết định</w:t>
      </w:r>
    </w:p>
    <w:p w14:paraId="0344DF45" w14:textId="43F75AC6" w:rsidR="00F27895" w:rsidRPr="00DC5BFB" w:rsidRDefault="00F27895" w:rsidP="00DC5BFB">
      <w:pPr>
        <w:ind w:left="360"/>
        <w:rPr>
          <w:lang w:val="en-US"/>
        </w:rPr>
      </w:pPr>
      <w:r w:rsidRPr="00F27895">
        <w:rPr>
          <w:noProof/>
          <w:lang w:val="en-US"/>
        </w:rPr>
        <w:drawing>
          <wp:inline distT="0" distB="0" distL="0" distR="0" wp14:anchorId="5624D499" wp14:editId="5DFCE08D">
            <wp:extent cx="4820323" cy="124794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20323" cy="1247949"/>
                    </a:xfrm>
                    <a:prstGeom prst="rect">
                      <a:avLst/>
                    </a:prstGeom>
                  </pic:spPr>
                </pic:pic>
              </a:graphicData>
            </a:graphic>
          </wp:inline>
        </w:drawing>
      </w:r>
    </w:p>
    <w:p w14:paraId="6AB76A17" w14:textId="7B16250F" w:rsidR="00A6793A" w:rsidRDefault="00A6793A" w:rsidP="00DC5BFB">
      <w:pPr>
        <w:ind w:left="360"/>
        <w:rPr>
          <w:lang w:val="en-US"/>
        </w:rPr>
      </w:pPr>
      <w:r>
        <w:rPr>
          <w:lang w:val="en-US"/>
        </w:rPr>
        <w:lastRenderedPageBreak/>
        <w:t>Hiển thị cây quyết định</w:t>
      </w:r>
    </w:p>
    <w:p w14:paraId="4A3C99BE" w14:textId="011B39BB" w:rsidR="00A6793A" w:rsidRPr="00DC5BFB" w:rsidRDefault="00A6793A" w:rsidP="00DC5BFB">
      <w:pPr>
        <w:ind w:left="360"/>
        <w:rPr>
          <w:lang w:val="en-US"/>
        </w:rPr>
      </w:pPr>
      <w:r w:rsidRPr="00A6793A">
        <w:rPr>
          <w:noProof/>
          <w:lang w:val="en-US"/>
        </w:rPr>
        <w:drawing>
          <wp:inline distT="0" distB="0" distL="0" distR="0" wp14:anchorId="0C826CC4" wp14:editId="3842C47C">
            <wp:extent cx="5731510" cy="7880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788035"/>
                    </a:xfrm>
                    <a:prstGeom prst="rect">
                      <a:avLst/>
                    </a:prstGeom>
                  </pic:spPr>
                </pic:pic>
              </a:graphicData>
            </a:graphic>
          </wp:inline>
        </w:drawing>
      </w:r>
    </w:p>
    <w:p w14:paraId="7996685D" w14:textId="5816CF02" w:rsidR="00695460" w:rsidRDefault="00695460" w:rsidP="00DC5BFB">
      <w:pPr>
        <w:ind w:left="360"/>
        <w:rPr>
          <w:lang w:val="en-US"/>
        </w:rPr>
      </w:pPr>
      <w:r>
        <w:rPr>
          <w:lang w:val="en-US"/>
        </w:rPr>
        <w:t>Thời gian chạy thuật toán</w:t>
      </w:r>
    </w:p>
    <w:p w14:paraId="56768842" w14:textId="205E1D81" w:rsidR="00695460" w:rsidRPr="00DC5BFB" w:rsidRDefault="00695460" w:rsidP="00DC5BFB">
      <w:pPr>
        <w:ind w:left="360"/>
        <w:rPr>
          <w:lang w:val="en-US"/>
        </w:rPr>
      </w:pPr>
      <w:r w:rsidRPr="00695460">
        <w:rPr>
          <w:noProof/>
          <w:lang w:val="en-US"/>
        </w:rPr>
        <w:drawing>
          <wp:inline distT="0" distB="0" distL="0" distR="0" wp14:anchorId="559E97EF" wp14:editId="18ED0033">
            <wp:extent cx="5731510" cy="10515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51560"/>
                    </a:xfrm>
                    <a:prstGeom prst="rect">
                      <a:avLst/>
                    </a:prstGeom>
                  </pic:spPr>
                </pic:pic>
              </a:graphicData>
            </a:graphic>
          </wp:inline>
        </w:drawing>
      </w:r>
    </w:p>
    <w:p w14:paraId="74F1150F" w14:textId="589F6254" w:rsidR="00AE0193" w:rsidRDefault="00AE0193" w:rsidP="00DC5BFB">
      <w:pPr>
        <w:ind w:left="360"/>
        <w:rPr>
          <w:lang w:val="en-US"/>
        </w:rPr>
      </w:pPr>
      <w:r>
        <w:rPr>
          <w:lang w:val="en-US"/>
        </w:rPr>
        <w:t>Kết quả</w:t>
      </w:r>
    </w:p>
    <w:p w14:paraId="18A58490" w14:textId="68D14186" w:rsidR="00AE0193" w:rsidRPr="00DC5BFB" w:rsidRDefault="00AE0193" w:rsidP="00DC5BFB">
      <w:pPr>
        <w:ind w:left="360"/>
        <w:rPr>
          <w:lang w:val="en-US"/>
        </w:rPr>
      </w:pPr>
      <w:r w:rsidRPr="00AE0193">
        <w:rPr>
          <w:noProof/>
          <w:lang w:val="en-US"/>
        </w:rPr>
        <w:lastRenderedPageBreak/>
        <w:drawing>
          <wp:inline distT="0" distB="0" distL="0" distR="0" wp14:anchorId="3ECB94BC" wp14:editId="240B33AB">
            <wp:extent cx="5731510" cy="27114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711450"/>
                    </a:xfrm>
                    <a:prstGeom prst="rect">
                      <a:avLst/>
                    </a:prstGeom>
                  </pic:spPr>
                </pic:pic>
              </a:graphicData>
            </a:graphic>
          </wp:inline>
        </w:drawing>
      </w:r>
    </w:p>
    <w:p w14:paraId="53116D34" w14:textId="5C07DC28" w:rsidR="00F80805" w:rsidRPr="00F80805" w:rsidRDefault="0099177F" w:rsidP="00686F16">
      <w:pPr>
        <w:pStyle w:val="Heading2"/>
        <w:numPr>
          <w:ilvl w:val="0"/>
          <w:numId w:val="15"/>
        </w:numPr>
      </w:pPr>
      <w:r>
        <w:t>KNN(K – Nearest Neighbour)</w:t>
      </w:r>
    </w:p>
    <w:p w14:paraId="151CA01D" w14:textId="6773D8E3" w:rsidR="00C55A6A" w:rsidRPr="00E5683A" w:rsidRDefault="00F552EF" w:rsidP="00E5683A">
      <w:pPr>
        <w:pStyle w:val="ListParagraph"/>
        <w:ind w:left="360"/>
        <w:rPr>
          <w:b/>
          <w:bCs/>
          <w:lang w:val="en-US"/>
        </w:rPr>
      </w:pPr>
      <w:r w:rsidRPr="00E5683A">
        <w:rPr>
          <w:b/>
          <w:bCs/>
          <w:lang w:val="en-US"/>
        </w:rPr>
        <w:t xml:space="preserve">Khái niệm </w:t>
      </w:r>
      <w:r w:rsidR="00FC56E8" w:rsidRPr="00E5683A">
        <w:rPr>
          <w:b/>
          <w:bCs/>
          <w:lang w:val="en-US"/>
        </w:rPr>
        <w:t>KNN</w:t>
      </w:r>
      <w:r w:rsidR="00C00D67" w:rsidRPr="00E5683A">
        <w:rPr>
          <w:b/>
          <w:bCs/>
          <w:lang w:val="en-US"/>
        </w:rPr>
        <w:t>:</w:t>
      </w:r>
    </w:p>
    <w:p w14:paraId="69732034" w14:textId="77777777" w:rsidR="00C00D67" w:rsidRPr="00C00D67" w:rsidRDefault="00C00D67" w:rsidP="00686F16">
      <w:pPr>
        <w:pStyle w:val="ListParagraph"/>
        <w:numPr>
          <w:ilvl w:val="0"/>
          <w:numId w:val="22"/>
        </w:numPr>
      </w:pPr>
      <w:r w:rsidRPr="00C00D67">
        <w:t>KNN là một thuật toán học máy phổ biến được sử dụng trong các bài toán phân loại và hồi quy.</w:t>
      </w:r>
    </w:p>
    <w:p w14:paraId="00A7663A" w14:textId="77777777" w:rsidR="00C00D67" w:rsidRPr="00C00D67" w:rsidRDefault="00C00D67" w:rsidP="00686F16">
      <w:pPr>
        <w:pStyle w:val="ListParagraph"/>
        <w:numPr>
          <w:ilvl w:val="0"/>
          <w:numId w:val="22"/>
        </w:numPr>
      </w:pPr>
      <w:r w:rsidRPr="00C00D67">
        <w:t>Nó hoạt động dựa trên ý tưởng rằng các điểm dữ liệu gần nhau trong không gian đặc trưng thường có cùng nhãn hoặc giá trị.</w:t>
      </w:r>
    </w:p>
    <w:p w14:paraId="310971CC" w14:textId="77777777" w:rsidR="00C00D67" w:rsidRPr="00C00D67" w:rsidRDefault="00C00D67" w:rsidP="00686F16">
      <w:pPr>
        <w:pStyle w:val="ListParagraph"/>
        <w:numPr>
          <w:ilvl w:val="0"/>
          <w:numId w:val="22"/>
        </w:numPr>
      </w:pPr>
      <w:r w:rsidRPr="00C00D67">
        <w:lastRenderedPageBreak/>
        <w:t>Để phân loại một điểm dữ liệu mới, KNN tìm k điểm dữ liệu gần nhất trong tập huấn luyện, sau đó gán nhãn hoặc giá trị dự đoán dựa trên đa số hoặc trung bình của các điểm lân cận.</w:t>
      </w:r>
    </w:p>
    <w:p w14:paraId="1F8142E2" w14:textId="77777777" w:rsidR="00C00D67" w:rsidRPr="00C00D67" w:rsidRDefault="00C00D67" w:rsidP="00C00D67">
      <w:pPr>
        <w:ind w:left="360"/>
        <w:rPr>
          <w:lang w:val="en-US"/>
        </w:rPr>
      </w:pPr>
    </w:p>
    <w:p w14:paraId="4438841C" w14:textId="23D00568" w:rsidR="00FC56E8" w:rsidRPr="00E5683A" w:rsidRDefault="00FC56E8" w:rsidP="00330B79">
      <w:pPr>
        <w:pStyle w:val="ListParagraph"/>
        <w:ind w:left="0" w:firstLine="360"/>
        <w:rPr>
          <w:b/>
          <w:bCs/>
          <w:lang w:val="en-US"/>
        </w:rPr>
      </w:pPr>
      <w:r w:rsidRPr="00E5683A">
        <w:rPr>
          <w:b/>
          <w:bCs/>
          <w:lang w:val="en-US"/>
        </w:rPr>
        <w:t>Ưu điểm</w:t>
      </w:r>
    </w:p>
    <w:p w14:paraId="6566A9FE" w14:textId="77777777" w:rsidR="003A5ABE" w:rsidRPr="00C85C2D" w:rsidRDefault="003A5ABE" w:rsidP="00686F16">
      <w:pPr>
        <w:pStyle w:val="ListParagraph"/>
        <w:numPr>
          <w:ilvl w:val="0"/>
          <w:numId w:val="23"/>
        </w:numPr>
      </w:pPr>
      <w:r w:rsidRPr="00C85C2D">
        <w:t>Đơn giản và dễ hiểu: KNN là một thuật toán đơn giản và dễ hiểu, không yêu cầu quá nhiều tiền xử lý dữ liệu.</w:t>
      </w:r>
    </w:p>
    <w:p w14:paraId="2E9450C3" w14:textId="77777777" w:rsidR="003A5ABE" w:rsidRPr="00C85C2D" w:rsidRDefault="003A5ABE" w:rsidP="00686F16">
      <w:pPr>
        <w:pStyle w:val="ListParagraph"/>
        <w:numPr>
          <w:ilvl w:val="0"/>
          <w:numId w:val="23"/>
        </w:numPr>
      </w:pPr>
      <w:r w:rsidRPr="00C85C2D">
        <w:t>Không yêu cầu huấn luyện mô hình: KNN không cần xây dựng một mô hình phức tạp, thay vào đó nó chỉ cần lưu trữ tập huấn luyện và tính toán khoảng cách đến các điểm dữ liệu mới.</w:t>
      </w:r>
    </w:p>
    <w:p w14:paraId="0AEB1A5E" w14:textId="77777777" w:rsidR="003A5ABE" w:rsidRPr="00C85C2D" w:rsidRDefault="003A5ABE" w:rsidP="00686F16">
      <w:pPr>
        <w:pStyle w:val="ListParagraph"/>
        <w:numPr>
          <w:ilvl w:val="0"/>
          <w:numId w:val="23"/>
        </w:numPr>
      </w:pPr>
      <w:r w:rsidRPr="00C85C2D">
        <w:t>Hiệu quả với dữ liệu không tuyến tính: KNN hoạt động tốt với các bài toán có dữ liệu không tuân theo các giả định tuyến tính như hồi quy tuyến tính.</w:t>
      </w:r>
    </w:p>
    <w:p w14:paraId="785F2D3C" w14:textId="77777777" w:rsidR="003A5ABE" w:rsidRPr="00C85C2D" w:rsidRDefault="003A5ABE" w:rsidP="00686F16">
      <w:pPr>
        <w:pStyle w:val="ListParagraph"/>
        <w:numPr>
          <w:ilvl w:val="0"/>
          <w:numId w:val="23"/>
        </w:numPr>
      </w:pPr>
      <w:r w:rsidRPr="00C85C2D">
        <w:t>Dễ dàng triển khai và áp dụng: KNN có thể được triển khai và áp dụng một cách nhanh chóng, đặc biệt là với các tập dữ liệu nhỏ hoặc trung bình.</w:t>
      </w:r>
    </w:p>
    <w:p w14:paraId="765753A0" w14:textId="77777777" w:rsidR="003A5ABE" w:rsidRPr="00C85C2D" w:rsidRDefault="003A5ABE" w:rsidP="00686F16">
      <w:pPr>
        <w:pStyle w:val="ListParagraph"/>
        <w:numPr>
          <w:ilvl w:val="0"/>
          <w:numId w:val="23"/>
        </w:numPr>
      </w:pPr>
      <w:r w:rsidRPr="00C85C2D">
        <w:lastRenderedPageBreak/>
        <w:t>Không yêu cầu giả định về phân phối: KNN không yêu cầu bất kỳ giả định nào về phân phối dữ liệu, điều này làm cho nó trở thành một lựa chọn phù hợp khi không biết phân phối của dữ liệu.</w:t>
      </w:r>
    </w:p>
    <w:p w14:paraId="0F3012A5" w14:textId="77777777" w:rsidR="003A5ABE" w:rsidRPr="00C85C2D" w:rsidRDefault="003A5ABE" w:rsidP="00686F16">
      <w:pPr>
        <w:pStyle w:val="ListParagraph"/>
        <w:numPr>
          <w:ilvl w:val="0"/>
          <w:numId w:val="23"/>
        </w:numPr>
      </w:pPr>
      <w:r w:rsidRPr="00C85C2D">
        <w:t>Dễ dàng giải thích: Việc xác định nhãn hoặc giá trị dự đoán của KNN dựa trên các điểm lân cận là rất dễ hiểu và giải thích.</w:t>
      </w:r>
    </w:p>
    <w:p w14:paraId="41122574" w14:textId="77777777" w:rsidR="003A5ABE" w:rsidRPr="003A5ABE" w:rsidRDefault="003A5ABE" w:rsidP="003A5ABE">
      <w:pPr>
        <w:ind w:left="360"/>
        <w:rPr>
          <w:lang w:val="en-US"/>
        </w:rPr>
      </w:pPr>
    </w:p>
    <w:p w14:paraId="1596D7E0" w14:textId="20577AB3" w:rsidR="00FC56E8" w:rsidRPr="00330B79" w:rsidRDefault="00FC56E8" w:rsidP="00FE005D">
      <w:pPr>
        <w:pStyle w:val="ListParagraph"/>
        <w:ind w:left="0" w:firstLine="360"/>
        <w:rPr>
          <w:b/>
          <w:bCs/>
          <w:lang w:val="en-US"/>
        </w:rPr>
      </w:pPr>
      <w:r w:rsidRPr="00330B79">
        <w:rPr>
          <w:b/>
          <w:bCs/>
          <w:lang w:val="en-US"/>
        </w:rPr>
        <w:t>Thuật toán K – Nearest Neighbour</w:t>
      </w:r>
      <w:r w:rsidR="00BF6B89" w:rsidRPr="00330B79">
        <w:rPr>
          <w:b/>
          <w:bCs/>
          <w:lang w:val="en-US"/>
        </w:rPr>
        <w:t>:</w:t>
      </w:r>
    </w:p>
    <w:p w14:paraId="5B3F6390" w14:textId="42B803D8" w:rsidR="00BF6B89" w:rsidRPr="00BF6B89" w:rsidRDefault="005B7003" w:rsidP="00BF6B89">
      <w:pPr>
        <w:ind w:left="360"/>
        <w:rPr>
          <w:lang w:val="en-US"/>
        </w:rPr>
      </w:pPr>
      <w:r>
        <w:rPr>
          <w:lang w:val="en-US"/>
        </w:rPr>
        <w:t>Import các thư viện cần thiết</w:t>
      </w:r>
    </w:p>
    <w:p w14:paraId="29CC9AC8" w14:textId="28E008B7" w:rsidR="005B7003" w:rsidRPr="00BF6B89" w:rsidRDefault="00DC304B" w:rsidP="00BF6B89">
      <w:pPr>
        <w:ind w:left="360"/>
        <w:rPr>
          <w:lang w:val="en-US"/>
        </w:rPr>
      </w:pPr>
      <w:r w:rsidRPr="00DC304B">
        <w:rPr>
          <w:noProof/>
          <w:lang w:val="en-US"/>
        </w:rPr>
        <w:drawing>
          <wp:inline distT="0" distB="0" distL="0" distR="0" wp14:anchorId="6F760084" wp14:editId="1CFEB2F4">
            <wp:extent cx="4163006" cy="724001"/>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3006" cy="724001"/>
                    </a:xfrm>
                    <a:prstGeom prst="rect">
                      <a:avLst/>
                    </a:prstGeom>
                  </pic:spPr>
                </pic:pic>
              </a:graphicData>
            </a:graphic>
          </wp:inline>
        </w:drawing>
      </w:r>
    </w:p>
    <w:p w14:paraId="73977CA2" w14:textId="48B19A19" w:rsidR="0021364D" w:rsidRPr="00BF6B89" w:rsidRDefault="00683264" w:rsidP="00683264">
      <w:pPr>
        <w:rPr>
          <w:lang w:val="en-US"/>
        </w:rPr>
      </w:pPr>
      <w:r>
        <w:rPr>
          <w:lang w:val="en-US"/>
        </w:rPr>
        <w:t>Đọc dữ liệu vào dataframe df</w:t>
      </w:r>
    </w:p>
    <w:p w14:paraId="7EA374A3" w14:textId="35BB1F43" w:rsidR="00683264" w:rsidRPr="00BF6B89" w:rsidRDefault="00AC291A" w:rsidP="00683264">
      <w:pPr>
        <w:rPr>
          <w:lang w:val="en-US"/>
        </w:rPr>
      </w:pPr>
      <w:r w:rsidRPr="00AC291A">
        <w:rPr>
          <w:noProof/>
          <w:lang w:val="en-US"/>
        </w:rPr>
        <w:drawing>
          <wp:inline distT="0" distB="0" distL="0" distR="0" wp14:anchorId="347F1B13" wp14:editId="19C0DA61">
            <wp:extent cx="5731510" cy="725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725170"/>
                    </a:xfrm>
                    <a:prstGeom prst="rect">
                      <a:avLst/>
                    </a:prstGeom>
                  </pic:spPr>
                </pic:pic>
              </a:graphicData>
            </a:graphic>
          </wp:inline>
        </w:drawing>
      </w:r>
    </w:p>
    <w:p w14:paraId="1B445B4E" w14:textId="57E0151C" w:rsidR="00147F19" w:rsidRDefault="00590581" w:rsidP="00683264">
      <w:pPr>
        <w:rPr>
          <w:lang w:val="en-US"/>
        </w:rPr>
      </w:pPr>
      <w:r>
        <w:rPr>
          <w:lang w:val="en-US"/>
        </w:rPr>
        <w:t>Thực hiện mã hóa các thuộc tính phân loại</w:t>
      </w:r>
    </w:p>
    <w:p w14:paraId="15383292" w14:textId="7E703A1D" w:rsidR="00590581" w:rsidRPr="00BF6B89" w:rsidRDefault="00590581" w:rsidP="00683264">
      <w:pPr>
        <w:rPr>
          <w:lang w:val="en-US"/>
        </w:rPr>
      </w:pPr>
      <w:r w:rsidRPr="00590581">
        <w:rPr>
          <w:noProof/>
          <w:lang w:val="en-US"/>
        </w:rPr>
        <w:lastRenderedPageBreak/>
        <w:drawing>
          <wp:inline distT="0" distB="0" distL="0" distR="0" wp14:anchorId="327275C1" wp14:editId="1BC98964">
            <wp:extent cx="5731510" cy="13633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363345"/>
                    </a:xfrm>
                    <a:prstGeom prst="rect">
                      <a:avLst/>
                    </a:prstGeom>
                  </pic:spPr>
                </pic:pic>
              </a:graphicData>
            </a:graphic>
          </wp:inline>
        </w:drawing>
      </w:r>
    </w:p>
    <w:p w14:paraId="213A7AB9" w14:textId="0F78A501" w:rsidR="003B6E98" w:rsidRDefault="003B6E98" w:rsidP="00683264">
      <w:pPr>
        <w:rPr>
          <w:lang w:val="en-US"/>
        </w:rPr>
      </w:pPr>
      <w:r>
        <w:rPr>
          <w:lang w:val="en-US"/>
        </w:rPr>
        <w:t xml:space="preserve">Thực hiện </w:t>
      </w:r>
      <w:r w:rsidR="004B1125">
        <w:rPr>
          <w:lang w:val="en-US"/>
        </w:rPr>
        <w:t>chuẩn bị dữ liệu, chia dữ liệu và chuẩn hóa dữ liệu</w:t>
      </w:r>
    </w:p>
    <w:p w14:paraId="538106CD" w14:textId="66AB0B74" w:rsidR="003B6E98" w:rsidRPr="00BF6B89" w:rsidRDefault="00C278A9" w:rsidP="00683264">
      <w:pPr>
        <w:rPr>
          <w:lang w:val="en-US"/>
        </w:rPr>
      </w:pPr>
      <w:r w:rsidRPr="00C278A9">
        <w:rPr>
          <w:noProof/>
          <w:lang w:val="en-US"/>
        </w:rPr>
        <w:drawing>
          <wp:inline distT="0" distB="0" distL="0" distR="0" wp14:anchorId="6FA519ED" wp14:editId="3F40B875">
            <wp:extent cx="5731510" cy="13373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337310"/>
                    </a:xfrm>
                    <a:prstGeom prst="rect">
                      <a:avLst/>
                    </a:prstGeom>
                  </pic:spPr>
                </pic:pic>
              </a:graphicData>
            </a:graphic>
          </wp:inline>
        </w:drawing>
      </w:r>
    </w:p>
    <w:p w14:paraId="6207F066" w14:textId="5FAB80C7" w:rsidR="001811CE" w:rsidRDefault="001811CE" w:rsidP="00683264">
      <w:pPr>
        <w:rPr>
          <w:lang w:val="en-US"/>
        </w:rPr>
      </w:pPr>
      <w:r>
        <w:rPr>
          <w:lang w:val="en-US"/>
        </w:rPr>
        <w:t>Thực hiện khởi tạo và huấn luyện knn</w:t>
      </w:r>
    </w:p>
    <w:p w14:paraId="0AB4E0DB" w14:textId="4AE3513C" w:rsidR="001811CE" w:rsidRDefault="00C42A76" w:rsidP="00683264">
      <w:pPr>
        <w:rPr>
          <w:lang w:val="en-US"/>
        </w:rPr>
      </w:pPr>
      <w:r w:rsidRPr="00C42A76">
        <w:rPr>
          <w:noProof/>
          <w:lang w:val="en-US"/>
        </w:rPr>
        <w:drawing>
          <wp:inline distT="0" distB="0" distL="0" distR="0" wp14:anchorId="15BAD3FF" wp14:editId="6380F2E2">
            <wp:extent cx="5731510" cy="8636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63600"/>
                    </a:xfrm>
                    <a:prstGeom prst="rect">
                      <a:avLst/>
                    </a:prstGeom>
                  </pic:spPr>
                </pic:pic>
              </a:graphicData>
            </a:graphic>
          </wp:inline>
        </w:drawing>
      </w:r>
    </w:p>
    <w:p w14:paraId="3D6A9866" w14:textId="63064A4D" w:rsidR="009E0798" w:rsidRDefault="009E0798" w:rsidP="00683264">
      <w:pPr>
        <w:rPr>
          <w:lang w:val="en-US"/>
        </w:rPr>
      </w:pPr>
      <w:r>
        <w:rPr>
          <w:lang w:val="en-US"/>
        </w:rPr>
        <w:t>Dự đoán và đánh giá thuật toán</w:t>
      </w:r>
    </w:p>
    <w:p w14:paraId="2D3AA380" w14:textId="0DB03A73" w:rsidR="009E0798" w:rsidRDefault="005821CD" w:rsidP="00683264">
      <w:pPr>
        <w:rPr>
          <w:lang w:val="en-US"/>
        </w:rPr>
      </w:pPr>
      <w:r w:rsidRPr="005821CD">
        <w:rPr>
          <w:noProof/>
          <w:lang w:val="en-US"/>
        </w:rPr>
        <w:lastRenderedPageBreak/>
        <w:drawing>
          <wp:inline distT="0" distB="0" distL="0" distR="0" wp14:anchorId="02A09C43" wp14:editId="0A340340">
            <wp:extent cx="5731510" cy="22796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279650"/>
                    </a:xfrm>
                    <a:prstGeom prst="rect">
                      <a:avLst/>
                    </a:prstGeom>
                  </pic:spPr>
                </pic:pic>
              </a:graphicData>
            </a:graphic>
          </wp:inline>
        </w:drawing>
      </w:r>
    </w:p>
    <w:p w14:paraId="65E0278B" w14:textId="101582E1" w:rsidR="004148C3" w:rsidRDefault="004148C3" w:rsidP="00683264">
      <w:pPr>
        <w:rPr>
          <w:lang w:val="en-US"/>
        </w:rPr>
      </w:pPr>
      <w:r>
        <w:rPr>
          <w:lang w:val="en-US"/>
        </w:rPr>
        <w:t>Hiển thị kết quả bằng biểu đồ scatter</w:t>
      </w:r>
    </w:p>
    <w:p w14:paraId="738E54C5" w14:textId="5D44562B" w:rsidR="00615672" w:rsidRDefault="008033D0" w:rsidP="00683264">
      <w:pPr>
        <w:rPr>
          <w:lang w:val="en-US"/>
        </w:rPr>
      </w:pPr>
      <w:r w:rsidRPr="008033D0">
        <w:rPr>
          <w:noProof/>
          <w:lang w:val="en-US"/>
        </w:rPr>
        <w:lastRenderedPageBreak/>
        <w:drawing>
          <wp:inline distT="0" distB="0" distL="0" distR="0" wp14:anchorId="21AAA58F" wp14:editId="69387D68">
            <wp:extent cx="5731510" cy="3570605"/>
            <wp:effectExtent l="0" t="0" r="2540" b="0"/>
            <wp:docPr id="2105138178" name="Picture 210513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70605"/>
                    </a:xfrm>
                    <a:prstGeom prst="rect">
                      <a:avLst/>
                    </a:prstGeom>
                  </pic:spPr>
                </pic:pic>
              </a:graphicData>
            </a:graphic>
          </wp:inline>
        </w:drawing>
      </w:r>
    </w:p>
    <w:p w14:paraId="367DFF30" w14:textId="77777777" w:rsidR="004E4260" w:rsidRPr="004E4260" w:rsidRDefault="004E4260" w:rsidP="004E4260">
      <w:r w:rsidRPr="004E4260">
        <w:t>Nhận xét về biểu đồ:</w:t>
      </w:r>
    </w:p>
    <w:p w14:paraId="29FA9CD4" w14:textId="7DCAF88C" w:rsidR="004E4260" w:rsidRPr="004E4260" w:rsidRDefault="004E4260" w:rsidP="00F06429">
      <w:pPr>
        <w:pStyle w:val="ListParagraph"/>
        <w:numPr>
          <w:ilvl w:val="0"/>
          <w:numId w:val="30"/>
        </w:numPr>
      </w:pPr>
      <w:r w:rsidRPr="004E4260">
        <w:t>Đường chéo màu đỏ:</w:t>
      </w:r>
      <w:r w:rsidRPr="00E42307">
        <w:rPr>
          <w:lang w:val="en-US"/>
        </w:rPr>
        <w:t xml:space="preserve"> </w:t>
      </w:r>
      <w:r w:rsidRPr="004E4260">
        <w:t xml:space="preserve">Đường chéo màu đỏ là đường </w:t>
      </w:r>
      <w:r w:rsidRPr="00E42307">
        <w:rPr>
          <w:rFonts w:ascii="Cambria Math" w:hAnsi="Cambria Math" w:cs="Cambria Math"/>
        </w:rPr>
        <w:t>𝑦</w:t>
      </w:r>
      <w:r w:rsidRPr="004E4260">
        <w:t>=</w:t>
      </w:r>
      <w:r w:rsidRPr="00E42307">
        <w:rPr>
          <w:rFonts w:ascii="Cambria Math" w:hAnsi="Cambria Math" w:cs="Cambria Math"/>
        </w:rPr>
        <w:t>𝑥</w:t>
      </w:r>
      <w:r w:rsidRPr="004E4260">
        <w:t>y=x, biểu thị trường hợp lý tưởng khi giá trị dự đoán hoàn toàn trùng khớp với giá trị thực tế.</w:t>
      </w:r>
      <w:r w:rsidR="00E42307">
        <w:rPr>
          <w:lang w:val="en-US"/>
        </w:rPr>
        <w:t xml:space="preserve"> </w:t>
      </w:r>
      <w:r w:rsidRPr="004E4260">
        <w:t>Các điểm nằm trên đường này cho thấy mô hình dự đoán chính xác giá trị thực tế.</w:t>
      </w:r>
    </w:p>
    <w:p w14:paraId="6298B2C0" w14:textId="30F7A9C0" w:rsidR="004E4260" w:rsidRPr="004E4260" w:rsidRDefault="004E4260" w:rsidP="00E42307">
      <w:pPr>
        <w:pStyle w:val="ListParagraph"/>
        <w:numPr>
          <w:ilvl w:val="0"/>
          <w:numId w:val="30"/>
        </w:numPr>
      </w:pPr>
      <w:r w:rsidRPr="004E4260">
        <w:lastRenderedPageBreak/>
        <w:t>Các điểm dữ liệu (chấm xanh):</w:t>
      </w:r>
      <w:r w:rsidRPr="00E42307">
        <w:rPr>
          <w:lang w:val="en-US"/>
        </w:rPr>
        <w:t xml:space="preserve"> </w:t>
      </w:r>
      <w:r w:rsidRPr="004E4260">
        <w:t>Đa số các điểm dữ liệu nằm gần đường chéo màu đỏ, cho thấy mô hình KNN dự đoán khá chính xác giá bán của các xe.</w:t>
      </w:r>
      <w:r w:rsidR="00E42307" w:rsidRPr="00E42307">
        <w:rPr>
          <w:lang w:val="en-US"/>
        </w:rPr>
        <w:t xml:space="preserve"> Tuy nhiên m</w:t>
      </w:r>
      <w:r w:rsidRPr="004E4260">
        <w:t>ột số điểm dữ liệu nằm xa đường chéo màu đỏ, cho thấy có những trường hợp mô hình dự đoán có sai số lớn.</w:t>
      </w:r>
    </w:p>
    <w:p w14:paraId="1599E8FA" w14:textId="48E1F36D" w:rsidR="004E4260" w:rsidRPr="004E4260" w:rsidRDefault="004E4260" w:rsidP="00E42307">
      <w:pPr>
        <w:pStyle w:val="ListParagraph"/>
        <w:numPr>
          <w:ilvl w:val="0"/>
          <w:numId w:val="30"/>
        </w:numPr>
      </w:pPr>
      <w:r w:rsidRPr="004E4260">
        <w:t>Phân bố các điểm dữ liệu:</w:t>
      </w:r>
      <w:r w:rsidR="00E42307" w:rsidRPr="00E42307">
        <w:rPr>
          <w:lang w:val="en-US"/>
        </w:rPr>
        <w:t xml:space="preserve"> </w:t>
      </w:r>
      <w:r w:rsidRPr="004E4260">
        <w:t>Phần lớn các điểm dữ liệu tập trung ở khu vực giá bán thấp (dưới 50,000), cho thấy phần lớn các xe trong tập dữ liệu có giá bán trong khoảng này.</w:t>
      </w:r>
      <w:r w:rsidR="00E42307" w:rsidRPr="00E42307">
        <w:rPr>
          <w:lang w:val="en-US"/>
        </w:rPr>
        <w:t xml:space="preserve"> </w:t>
      </w:r>
      <w:r w:rsidRPr="004E4260">
        <w:t>Các điểm dữ liệu ở khu vực giá bán cao (trên 100,000) thưa thớt hơn, nhưng vẫn cho thấy mô hình hoạt động khá tốt với các mức giá cao hơn.</w:t>
      </w:r>
    </w:p>
    <w:p w14:paraId="7AC9B0E9" w14:textId="77777777" w:rsidR="00B231F3" w:rsidRDefault="00B231F3" w:rsidP="00683264">
      <w:pPr>
        <w:rPr>
          <w:lang w:val="en-US"/>
        </w:rPr>
      </w:pPr>
    </w:p>
    <w:p w14:paraId="2B223A10" w14:textId="77777777" w:rsidR="004B1125" w:rsidRPr="00BF6B89" w:rsidRDefault="004B1125" w:rsidP="00683264">
      <w:pPr>
        <w:rPr>
          <w:lang w:val="en-US"/>
        </w:rPr>
      </w:pPr>
    </w:p>
    <w:p w14:paraId="3A053F08" w14:textId="731528ED" w:rsidR="00D1432C" w:rsidRDefault="00702EEE" w:rsidP="00686F16">
      <w:pPr>
        <w:pStyle w:val="Heading2"/>
        <w:numPr>
          <w:ilvl w:val="0"/>
          <w:numId w:val="15"/>
        </w:numPr>
        <w:rPr>
          <w:b w:val="0"/>
        </w:rPr>
      </w:pPr>
      <w:r w:rsidRPr="00C55A6A">
        <w:t>Naïve Bayes</w:t>
      </w:r>
    </w:p>
    <w:p w14:paraId="4122D110" w14:textId="6F6F778F" w:rsidR="003B2E8D" w:rsidRPr="007E3DAF" w:rsidRDefault="003B2E8D" w:rsidP="00FE005D">
      <w:pPr>
        <w:pStyle w:val="ListParagraph"/>
        <w:ind w:left="0" w:firstLine="360"/>
        <w:rPr>
          <w:b/>
          <w:bCs/>
          <w:lang w:val="en-US"/>
        </w:rPr>
      </w:pPr>
      <w:r w:rsidRPr="007E3DAF">
        <w:rPr>
          <w:b/>
          <w:bCs/>
          <w:lang w:val="en-US"/>
        </w:rPr>
        <w:t>Khái niệm Naïve Bayes</w:t>
      </w:r>
    </w:p>
    <w:p w14:paraId="1A94CBB6" w14:textId="5BF1477C" w:rsidR="003A65D5" w:rsidRPr="003A65D5" w:rsidRDefault="001E5468" w:rsidP="003A65D5">
      <w:pPr>
        <w:rPr>
          <w:lang w:val="en-US"/>
        </w:rPr>
      </w:pPr>
      <w:r>
        <w:rPr>
          <w:lang w:val="en-US"/>
        </w:rPr>
        <w:t xml:space="preserve"> </w:t>
      </w:r>
      <w:r w:rsidR="00AF08F2">
        <w:rPr>
          <w:lang w:val="en-US"/>
        </w:rPr>
        <w:t>Naïve</w:t>
      </w:r>
      <w:r w:rsidR="003A65D5">
        <w:rPr>
          <w:lang w:val="en-US"/>
        </w:rPr>
        <w:t xml:space="preserve"> Bayes</w:t>
      </w:r>
      <w:r w:rsidR="00AF08F2">
        <w:rPr>
          <w:lang w:val="en-US"/>
        </w:rPr>
        <w:t xml:space="preserve"> </w:t>
      </w:r>
      <w:r w:rsidR="003A65D5">
        <w:t>là phương pháp phân loại dựa vào xác suất được sử dụng rộng rãi trong lĩnh vực máy học và nhiều lĩnh vực khác như trong các công cụ tìm kiếm, các bộ lọc mail</w:t>
      </w:r>
      <w:r w:rsidR="003A65D5">
        <w:rPr>
          <w:lang w:val="en-US"/>
        </w:rPr>
        <w:t xml:space="preserve">. Mục đích chính là làm sao tính được xác </w:t>
      </w:r>
      <w:r w:rsidR="00AF08F2">
        <w:rPr>
          <w:lang w:val="en-US"/>
        </w:rPr>
        <w:t>xuất</w:t>
      </w:r>
      <w:r w:rsidR="003A65D5">
        <w:rPr>
          <w:lang w:val="en-US"/>
        </w:rPr>
        <w:t xml:space="preserve"> Pr(Cj,</w:t>
      </w:r>
      <w:r w:rsidR="00AF08F2">
        <w:rPr>
          <w:lang w:val="en-US"/>
        </w:rPr>
        <w:t>d’</w:t>
      </w:r>
      <w:r w:rsidR="003A65D5">
        <w:rPr>
          <w:lang w:val="en-US"/>
        </w:rPr>
        <w:t xml:space="preserve">), xác suất để tài liệu </w:t>
      </w:r>
      <w:r w:rsidR="00AF08F2">
        <w:rPr>
          <w:lang w:val="en-US"/>
        </w:rPr>
        <w:t>d’ nằm</w:t>
      </w:r>
      <w:r w:rsidR="003A65D5">
        <w:rPr>
          <w:lang w:val="en-US"/>
        </w:rPr>
        <w:t xml:space="preserve"> trong lớp Cj.</w:t>
      </w:r>
    </w:p>
    <w:p w14:paraId="564C5B63" w14:textId="37F91159" w:rsidR="003B2E8D" w:rsidRPr="007E3DAF" w:rsidRDefault="003B2E8D" w:rsidP="00FE005D">
      <w:pPr>
        <w:pStyle w:val="ListParagraph"/>
        <w:ind w:left="0" w:firstLine="720"/>
        <w:rPr>
          <w:b/>
          <w:bCs/>
          <w:lang w:val="en-US"/>
        </w:rPr>
      </w:pPr>
      <w:r w:rsidRPr="007E3DAF">
        <w:rPr>
          <w:b/>
          <w:bCs/>
          <w:lang w:val="en-US"/>
        </w:rPr>
        <w:lastRenderedPageBreak/>
        <w:t>Ưu điểm</w:t>
      </w:r>
    </w:p>
    <w:p w14:paraId="6A64EFA9" w14:textId="719E5BF7" w:rsidR="001E5468" w:rsidRPr="001E5468" w:rsidRDefault="00D81DCD" w:rsidP="00D81DCD">
      <w:pPr>
        <w:pStyle w:val="ListParagraph"/>
        <w:numPr>
          <w:ilvl w:val="1"/>
          <w:numId w:val="3"/>
        </w:numPr>
        <w:rPr>
          <w:lang w:val="en-US"/>
        </w:rPr>
      </w:pPr>
      <w:r>
        <w:rPr>
          <w:lang w:val="en-US"/>
        </w:rPr>
        <w:t>Dễ dàng áp dụng và dễ hiểu</w:t>
      </w:r>
    </w:p>
    <w:p w14:paraId="309DE343" w14:textId="41B0D885" w:rsidR="006146F7" w:rsidRDefault="00D81DCD" w:rsidP="006146F7">
      <w:pPr>
        <w:pStyle w:val="ListParagraph"/>
        <w:numPr>
          <w:ilvl w:val="1"/>
          <w:numId w:val="3"/>
        </w:numPr>
        <w:rPr>
          <w:lang w:val="en-US"/>
        </w:rPr>
      </w:pPr>
      <w:r>
        <w:rPr>
          <w:lang w:val="en-US"/>
        </w:rPr>
        <w:t>Hiệu suất tốt với không gian đặc trưng và dữ liệu lớn</w:t>
      </w:r>
      <w:r w:rsidR="006146F7">
        <w:rPr>
          <w:lang w:val="en-US"/>
        </w:rPr>
        <w:t>.</w:t>
      </w:r>
    </w:p>
    <w:p w14:paraId="211977E4" w14:textId="7FC1D41F" w:rsidR="006146F7" w:rsidRPr="006146F7" w:rsidRDefault="006146F7" w:rsidP="006146F7">
      <w:pPr>
        <w:pStyle w:val="ListParagraph"/>
        <w:numPr>
          <w:ilvl w:val="1"/>
          <w:numId w:val="3"/>
        </w:numPr>
        <w:rPr>
          <w:lang w:val="en-US"/>
        </w:rPr>
      </w:pPr>
      <w:r>
        <w:rPr>
          <w:lang w:val="en-US"/>
        </w:rPr>
        <w:t xml:space="preserve">Hữu dụng trong bài toán </w:t>
      </w:r>
      <w:r w:rsidR="009F1A4B">
        <w:rPr>
          <w:lang w:val="en-US"/>
        </w:rPr>
        <w:t>phân loại văn bản</w:t>
      </w:r>
    </w:p>
    <w:p w14:paraId="5B75DFC6" w14:textId="568CB7AE" w:rsidR="003B2E8D" w:rsidRPr="00E5683A" w:rsidRDefault="003B2E8D" w:rsidP="00FE005D">
      <w:pPr>
        <w:pStyle w:val="ListParagraph"/>
        <w:ind w:left="0" w:firstLine="720"/>
        <w:rPr>
          <w:b/>
          <w:bCs/>
          <w:lang w:val="en-US"/>
        </w:rPr>
      </w:pPr>
      <w:r w:rsidRPr="00E5683A">
        <w:rPr>
          <w:b/>
          <w:bCs/>
          <w:lang w:val="en-US"/>
        </w:rPr>
        <w:t>Thuật toán Naïve Bayes</w:t>
      </w:r>
    </w:p>
    <w:p w14:paraId="625609E2" w14:textId="191D6D59" w:rsidR="003432AC" w:rsidRDefault="003432AC" w:rsidP="003432AC">
      <w:pPr>
        <w:pStyle w:val="ListParagraph"/>
        <w:numPr>
          <w:ilvl w:val="1"/>
          <w:numId w:val="3"/>
        </w:numPr>
        <w:rPr>
          <w:lang w:val="en-US"/>
        </w:rPr>
      </w:pPr>
      <w:r>
        <w:rPr>
          <w:lang w:val="en-US"/>
        </w:rPr>
        <w:t xml:space="preserve">Chạy </w:t>
      </w:r>
      <w:r w:rsidR="002D15C3">
        <w:rPr>
          <w:lang w:val="en-US"/>
        </w:rPr>
        <w:t xml:space="preserve">thuật toán bằng </w:t>
      </w:r>
      <w:r>
        <w:rPr>
          <w:lang w:val="en-US"/>
        </w:rPr>
        <w:t>những dòng lệnh sau:</w:t>
      </w:r>
    </w:p>
    <w:p w14:paraId="22F2B4FA" w14:textId="260ABB2F" w:rsidR="009F1A4B" w:rsidRPr="009F1A4B" w:rsidRDefault="00600C01" w:rsidP="009F1A4B">
      <w:pPr>
        <w:rPr>
          <w:lang w:val="en-US"/>
        </w:rPr>
      </w:pPr>
      <w:r w:rsidRPr="00600C01">
        <w:rPr>
          <w:noProof/>
          <w:lang w:val="en-US"/>
        </w:rPr>
        <w:drawing>
          <wp:inline distT="0" distB="0" distL="0" distR="0" wp14:anchorId="04BBBA71" wp14:editId="30EC35A7">
            <wp:extent cx="5287113" cy="2886478"/>
            <wp:effectExtent l="0" t="0" r="8890" b="9525"/>
            <wp:docPr id="5612133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13347" name="Picture 1" descr="A screen shot of a computer program&#10;&#10;Description automatically generated"/>
                    <pic:cNvPicPr/>
                  </pic:nvPicPr>
                  <pic:blipFill>
                    <a:blip r:embed="rId142"/>
                    <a:stretch>
                      <a:fillRect/>
                    </a:stretch>
                  </pic:blipFill>
                  <pic:spPr>
                    <a:xfrm>
                      <a:off x="0" y="0"/>
                      <a:ext cx="5287113" cy="2886478"/>
                    </a:xfrm>
                    <a:prstGeom prst="rect">
                      <a:avLst/>
                    </a:prstGeom>
                  </pic:spPr>
                </pic:pic>
              </a:graphicData>
            </a:graphic>
          </wp:inline>
        </w:drawing>
      </w:r>
    </w:p>
    <w:p w14:paraId="64AEB8A5" w14:textId="46A90417" w:rsidR="002D15C3" w:rsidRDefault="004400B6" w:rsidP="009F1A4B">
      <w:pPr>
        <w:rPr>
          <w:lang w:val="en-US"/>
        </w:rPr>
      </w:pPr>
      <w:r w:rsidRPr="004400B6">
        <w:rPr>
          <w:noProof/>
          <w:lang w:val="en-US"/>
        </w:rPr>
        <w:lastRenderedPageBreak/>
        <w:drawing>
          <wp:inline distT="0" distB="0" distL="0" distR="0" wp14:anchorId="5D0EBBC6" wp14:editId="50E1B2BF">
            <wp:extent cx="5731510" cy="2752090"/>
            <wp:effectExtent l="0" t="0" r="2540" b="0"/>
            <wp:docPr id="197982225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2256" name="Picture 1" descr="A computer screen with colorful text&#10;&#10;Description automatically generated"/>
                    <pic:cNvPicPr/>
                  </pic:nvPicPr>
                  <pic:blipFill>
                    <a:blip r:embed="rId143"/>
                    <a:stretch>
                      <a:fillRect/>
                    </a:stretch>
                  </pic:blipFill>
                  <pic:spPr>
                    <a:xfrm>
                      <a:off x="0" y="0"/>
                      <a:ext cx="5731510" cy="2752090"/>
                    </a:xfrm>
                    <a:prstGeom prst="rect">
                      <a:avLst/>
                    </a:prstGeom>
                  </pic:spPr>
                </pic:pic>
              </a:graphicData>
            </a:graphic>
          </wp:inline>
        </w:drawing>
      </w:r>
    </w:p>
    <w:p w14:paraId="4AF55148" w14:textId="67965932" w:rsidR="003432AC" w:rsidRPr="009F1A4B" w:rsidRDefault="00F17182" w:rsidP="009F1A4B">
      <w:pPr>
        <w:rPr>
          <w:lang w:val="en-US"/>
        </w:rPr>
      </w:pPr>
      <w:r w:rsidRPr="00F17182">
        <w:rPr>
          <w:noProof/>
          <w:lang w:val="en-US"/>
        </w:rPr>
        <w:lastRenderedPageBreak/>
        <w:drawing>
          <wp:inline distT="0" distB="0" distL="0" distR="0" wp14:anchorId="0DE8C821" wp14:editId="36526238">
            <wp:extent cx="5506218" cy="4791744"/>
            <wp:effectExtent l="0" t="0" r="0" b="8890"/>
            <wp:docPr id="881891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128" name="Picture 1" descr="A computer screen shot of a program&#10;&#10;Description automatically generated"/>
                    <pic:cNvPicPr/>
                  </pic:nvPicPr>
                  <pic:blipFill>
                    <a:blip r:embed="rId144"/>
                    <a:stretch>
                      <a:fillRect/>
                    </a:stretch>
                  </pic:blipFill>
                  <pic:spPr>
                    <a:xfrm>
                      <a:off x="0" y="0"/>
                      <a:ext cx="5506218" cy="4791744"/>
                    </a:xfrm>
                    <a:prstGeom prst="rect">
                      <a:avLst/>
                    </a:prstGeom>
                  </pic:spPr>
                </pic:pic>
              </a:graphicData>
            </a:graphic>
          </wp:inline>
        </w:drawing>
      </w:r>
    </w:p>
    <w:p w14:paraId="5EB72361" w14:textId="2FF7DDE5" w:rsidR="00E81EA7" w:rsidRPr="00E81EA7" w:rsidRDefault="00E81EA7" w:rsidP="00E81EA7">
      <w:pPr>
        <w:pStyle w:val="ListParagraph"/>
        <w:numPr>
          <w:ilvl w:val="1"/>
          <w:numId w:val="3"/>
        </w:numPr>
        <w:rPr>
          <w:lang w:val="en-US"/>
        </w:rPr>
      </w:pPr>
      <w:r>
        <w:rPr>
          <w:lang w:val="en-US"/>
        </w:rPr>
        <w:t xml:space="preserve">Kết quả </w:t>
      </w:r>
      <w:r w:rsidR="00F17182">
        <w:rPr>
          <w:lang w:val="en-US"/>
        </w:rPr>
        <w:t xml:space="preserve">thời gian huấn luyện, thời gian dự đoán và </w:t>
      </w:r>
      <w:r w:rsidR="00330B68">
        <w:rPr>
          <w:lang w:val="en-US"/>
        </w:rPr>
        <w:t xml:space="preserve">độ chính xác của mô hình </w:t>
      </w:r>
    </w:p>
    <w:p w14:paraId="5CB86685" w14:textId="4FBF2FE7" w:rsidR="00F96CFB" w:rsidRPr="00F96CFB" w:rsidRDefault="007E6D29" w:rsidP="00F96CFB">
      <w:pPr>
        <w:rPr>
          <w:lang w:val="en-US"/>
        </w:rPr>
      </w:pPr>
      <w:r w:rsidRPr="007E6D29">
        <w:rPr>
          <w:noProof/>
          <w:lang w:val="en-US"/>
        </w:rPr>
        <w:lastRenderedPageBreak/>
        <w:drawing>
          <wp:inline distT="0" distB="0" distL="0" distR="0" wp14:anchorId="749D958B" wp14:editId="5C7EF386">
            <wp:extent cx="4829849" cy="2333951"/>
            <wp:effectExtent l="0" t="0" r="0" b="9525"/>
            <wp:docPr id="4549589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8925" name="Picture 1" descr="A screenshot of a computer screen&#10;&#10;Description automatically generated"/>
                    <pic:cNvPicPr/>
                  </pic:nvPicPr>
                  <pic:blipFill>
                    <a:blip r:embed="rId145"/>
                    <a:stretch>
                      <a:fillRect/>
                    </a:stretch>
                  </pic:blipFill>
                  <pic:spPr>
                    <a:xfrm>
                      <a:off x="0" y="0"/>
                      <a:ext cx="4829849" cy="2333951"/>
                    </a:xfrm>
                    <a:prstGeom prst="rect">
                      <a:avLst/>
                    </a:prstGeom>
                  </pic:spPr>
                </pic:pic>
              </a:graphicData>
            </a:graphic>
          </wp:inline>
        </w:drawing>
      </w:r>
    </w:p>
    <w:p w14:paraId="02815E55" w14:textId="5B0EEA28" w:rsidR="00421453" w:rsidRDefault="005245C5" w:rsidP="005245C5">
      <w:pPr>
        <w:pStyle w:val="Heading2"/>
      </w:pPr>
      <w:r>
        <w:t>4.</w:t>
      </w:r>
      <w:r w:rsidR="00C55A6A" w:rsidRPr="00C55A6A">
        <w:t>Support Vector Machine</w:t>
      </w:r>
    </w:p>
    <w:p w14:paraId="2AC3A1A7" w14:textId="6C571BDC" w:rsidR="007E6D29" w:rsidRPr="007E3DAF" w:rsidRDefault="007E6D29" w:rsidP="00FE005D">
      <w:pPr>
        <w:ind w:firstLine="720"/>
        <w:rPr>
          <w:b/>
          <w:bCs/>
          <w:lang w:val="en-US"/>
        </w:rPr>
      </w:pPr>
      <w:r w:rsidRPr="007E3DAF">
        <w:rPr>
          <w:b/>
          <w:bCs/>
          <w:lang w:val="en-US"/>
        </w:rPr>
        <w:t>Khái niệm</w:t>
      </w:r>
      <w:r w:rsidR="00256299" w:rsidRPr="007E3DAF">
        <w:rPr>
          <w:b/>
          <w:bCs/>
          <w:lang w:val="en-US"/>
        </w:rPr>
        <w:t>:</w:t>
      </w:r>
    </w:p>
    <w:p w14:paraId="48ABAA4C" w14:textId="45F45D3A" w:rsidR="00256299" w:rsidRPr="00256299" w:rsidRDefault="00256299" w:rsidP="00256299">
      <w:pPr>
        <w:rPr>
          <w:lang w:val="en-US"/>
        </w:rPr>
      </w:pPr>
      <w:r>
        <w:rPr>
          <w:shd w:val="clear" w:color="auto" w:fill="FFFFFF"/>
          <w:lang w:val="en-US"/>
        </w:rPr>
        <w:t>SVM l</w:t>
      </w:r>
      <w:r w:rsidRPr="00256299">
        <w:rPr>
          <w:shd w:val="clear" w:color="auto" w:fill="FFFFFF"/>
        </w:rPr>
        <w:t>à m</w:t>
      </w:r>
      <w:r w:rsidRPr="00256299">
        <w:rPr>
          <w:rFonts w:ascii="Calibri" w:hAnsi="Calibri" w:cs="Calibri"/>
          <w:shd w:val="clear" w:color="auto" w:fill="FFFFFF"/>
        </w:rPr>
        <w:t>ộ</w:t>
      </w:r>
      <w:r w:rsidRPr="00256299">
        <w:rPr>
          <w:shd w:val="clear" w:color="auto" w:fill="FFFFFF"/>
        </w:rPr>
        <w:t>t thu</w:t>
      </w:r>
      <w:r w:rsidRPr="00256299">
        <w:rPr>
          <w:rFonts w:ascii="Calibri" w:hAnsi="Calibri" w:cs="Calibri"/>
          <w:shd w:val="clear" w:color="auto" w:fill="FFFFFF"/>
        </w:rPr>
        <w:t>ậ</w:t>
      </w:r>
      <w:r w:rsidRPr="00256299">
        <w:rPr>
          <w:shd w:val="clear" w:color="auto" w:fill="FFFFFF"/>
        </w:rPr>
        <w:t>t toán giám sát, nó có th</w:t>
      </w:r>
      <w:r w:rsidRPr="00256299">
        <w:rPr>
          <w:rFonts w:ascii="Calibri" w:hAnsi="Calibri" w:cs="Calibri"/>
          <w:shd w:val="clear" w:color="auto" w:fill="FFFFFF"/>
        </w:rPr>
        <w:t>ể</w:t>
      </w:r>
      <w:r w:rsidRPr="00256299">
        <w:rPr>
          <w:shd w:val="clear" w:color="auto" w:fill="FFFFFF"/>
        </w:rPr>
        <w:t xml:space="preserve"> s</w:t>
      </w:r>
      <w:r w:rsidRPr="00256299">
        <w:rPr>
          <w:rFonts w:ascii="Calibri" w:hAnsi="Calibri" w:cs="Calibri"/>
          <w:shd w:val="clear" w:color="auto" w:fill="FFFFFF"/>
        </w:rPr>
        <w:t>ử</w:t>
      </w:r>
      <w:r w:rsidRPr="00256299">
        <w:rPr>
          <w:shd w:val="clear" w:color="auto" w:fill="FFFFFF"/>
        </w:rPr>
        <w:t xml:space="preserve"> d</w:t>
      </w:r>
      <w:r w:rsidRPr="00256299">
        <w:rPr>
          <w:rFonts w:ascii="Calibri" w:hAnsi="Calibri" w:cs="Calibri"/>
          <w:shd w:val="clear" w:color="auto" w:fill="FFFFFF"/>
        </w:rPr>
        <w:t>ụ</w:t>
      </w:r>
      <w:r w:rsidRPr="00256299">
        <w:rPr>
          <w:shd w:val="clear" w:color="auto" w:fill="FFFFFF"/>
        </w:rPr>
        <w:t>ng cho c</w:t>
      </w:r>
      <w:r w:rsidRPr="00256299">
        <w:rPr>
          <w:rFonts w:ascii="Calibri" w:hAnsi="Calibri" w:cs="Calibri"/>
          <w:shd w:val="clear" w:color="auto" w:fill="FFFFFF"/>
        </w:rPr>
        <w:t>ả</w:t>
      </w:r>
      <w:r w:rsidRPr="00256299">
        <w:rPr>
          <w:shd w:val="clear" w:color="auto" w:fill="FFFFFF"/>
        </w:rPr>
        <w:t xml:space="preserve"> vi</w:t>
      </w:r>
      <w:r w:rsidRPr="00256299">
        <w:rPr>
          <w:rFonts w:ascii="Calibri" w:hAnsi="Calibri" w:cs="Calibri"/>
          <w:shd w:val="clear" w:color="auto" w:fill="FFFFFF"/>
        </w:rPr>
        <w:t>ệ</w:t>
      </w:r>
      <w:r w:rsidRPr="00256299">
        <w:rPr>
          <w:shd w:val="clear" w:color="auto" w:fill="FFFFFF"/>
        </w:rPr>
        <w:t>c phân lo</w:t>
      </w:r>
      <w:r w:rsidRPr="00256299">
        <w:rPr>
          <w:rFonts w:ascii="Calibri" w:hAnsi="Calibri" w:cs="Calibri"/>
          <w:shd w:val="clear" w:color="auto" w:fill="FFFFFF"/>
        </w:rPr>
        <w:t>ạ</w:t>
      </w:r>
      <w:r w:rsidRPr="00256299">
        <w:rPr>
          <w:shd w:val="clear" w:color="auto" w:fill="FFFFFF"/>
        </w:rPr>
        <w:t>i ho</w:t>
      </w:r>
      <w:r w:rsidRPr="00256299">
        <w:rPr>
          <w:rFonts w:ascii="Calibri" w:hAnsi="Calibri" w:cs="Calibri"/>
          <w:shd w:val="clear" w:color="auto" w:fill="FFFFFF"/>
        </w:rPr>
        <w:t>ặ</w:t>
      </w:r>
      <w:r w:rsidRPr="00256299">
        <w:rPr>
          <w:shd w:val="clear" w:color="auto" w:fill="FFFFFF"/>
        </w:rPr>
        <w:t xml:space="preserve">c </w:t>
      </w:r>
      <w:r w:rsidRPr="00256299">
        <w:rPr>
          <w:rFonts w:ascii="Calibri" w:hAnsi="Calibri" w:cs="Calibri"/>
          <w:shd w:val="clear" w:color="auto" w:fill="FFFFFF"/>
        </w:rPr>
        <w:t>đệ</w:t>
      </w:r>
      <w:r w:rsidRPr="00256299">
        <w:rPr>
          <w:shd w:val="clear" w:color="auto" w:fill="FFFFFF"/>
        </w:rPr>
        <w:t xml:space="preserve"> quy. Tuy nhiên nó </w:t>
      </w:r>
      <w:r w:rsidRPr="00256299">
        <w:rPr>
          <w:rFonts w:ascii="Calibri" w:hAnsi="Calibri" w:cs="Calibri"/>
          <w:shd w:val="clear" w:color="auto" w:fill="FFFFFF"/>
        </w:rPr>
        <w:t>đượ</w:t>
      </w:r>
      <w:r w:rsidRPr="00256299">
        <w:rPr>
          <w:shd w:val="clear" w:color="auto" w:fill="FFFFFF"/>
        </w:rPr>
        <w:t>c s</w:t>
      </w:r>
      <w:r w:rsidRPr="00256299">
        <w:rPr>
          <w:rFonts w:ascii="Calibri" w:hAnsi="Calibri" w:cs="Calibri"/>
          <w:shd w:val="clear" w:color="auto" w:fill="FFFFFF"/>
        </w:rPr>
        <w:t>ử</w:t>
      </w:r>
      <w:r w:rsidRPr="00256299">
        <w:rPr>
          <w:shd w:val="clear" w:color="auto" w:fill="FFFFFF"/>
        </w:rPr>
        <w:t xml:space="preserve"> d</w:t>
      </w:r>
      <w:r w:rsidRPr="00256299">
        <w:rPr>
          <w:rFonts w:ascii="Calibri" w:hAnsi="Calibri" w:cs="Calibri"/>
          <w:shd w:val="clear" w:color="auto" w:fill="FFFFFF"/>
        </w:rPr>
        <w:t>ụ</w:t>
      </w:r>
      <w:r w:rsidRPr="00256299">
        <w:rPr>
          <w:shd w:val="clear" w:color="auto" w:fill="FFFFFF"/>
        </w:rPr>
        <w:t>ng ch</w:t>
      </w:r>
      <w:r w:rsidRPr="00256299">
        <w:rPr>
          <w:rFonts w:ascii="Calibri" w:hAnsi="Calibri" w:cs="Calibri"/>
          <w:shd w:val="clear" w:color="auto" w:fill="FFFFFF"/>
        </w:rPr>
        <w:t>ủ</w:t>
      </w:r>
      <w:r w:rsidRPr="00256299">
        <w:rPr>
          <w:shd w:val="clear" w:color="auto" w:fill="FFFFFF"/>
        </w:rPr>
        <w:t xml:space="preserve"> y</w:t>
      </w:r>
      <w:r w:rsidRPr="00256299">
        <w:rPr>
          <w:rFonts w:ascii="Calibri" w:hAnsi="Calibri" w:cs="Calibri"/>
          <w:shd w:val="clear" w:color="auto" w:fill="FFFFFF"/>
        </w:rPr>
        <w:t>ế</w:t>
      </w:r>
      <w:r w:rsidRPr="00256299">
        <w:rPr>
          <w:shd w:val="clear" w:color="auto" w:fill="FFFFFF"/>
        </w:rPr>
        <w:t>u cho vi</w:t>
      </w:r>
      <w:r w:rsidRPr="00256299">
        <w:rPr>
          <w:rFonts w:ascii="Calibri" w:hAnsi="Calibri" w:cs="Calibri"/>
          <w:shd w:val="clear" w:color="auto" w:fill="FFFFFF"/>
        </w:rPr>
        <w:t>ệ</w:t>
      </w:r>
      <w:r w:rsidRPr="00256299">
        <w:rPr>
          <w:shd w:val="clear" w:color="auto" w:fill="FFFFFF"/>
        </w:rPr>
        <w:t>c phân lo</w:t>
      </w:r>
      <w:r w:rsidRPr="00256299">
        <w:rPr>
          <w:rFonts w:ascii="Calibri" w:hAnsi="Calibri" w:cs="Calibri"/>
          <w:shd w:val="clear" w:color="auto" w:fill="FFFFFF"/>
        </w:rPr>
        <w:t>ạ</w:t>
      </w:r>
      <w:r w:rsidRPr="00256299">
        <w:rPr>
          <w:shd w:val="clear" w:color="auto" w:fill="FFFFFF"/>
        </w:rPr>
        <w:t>i. Trong thu</w:t>
      </w:r>
      <w:r w:rsidRPr="00256299">
        <w:rPr>
          <w:rFonts w:ascii="Calibri" w:hAnsi="Calibri" w:cs="Calibri"/>
          <w:shd w:val="clear" w:color="auto" w:fill="FFFFFF"/>
        </w:rPr>
        <w:t>ậ</w:t>
      </w:r>
      <w:r w:rsidRPr="00256299">
        <w:rPr>
          <w:shd w:val="clear" w:color="auto" w:fill="FFFFFF"/>
        </w:rPr>
        <w:t>t toán này, chúng ta v</w:t>
      </w:r>
      <w:r w:rsidRPr="00256299">
        <w:rPr>
          <w:rFonts w:ascii="Calibri" w:hAnsi="Calibri" w:cs="Calibri"/>
          <w:shd w:val="clear" w:color="auto" w:fill="FFFFFF"/>
        </w:rPr>
        <w:t>ẽ</w:t>
      </w:r>
      <w:r w:rsidRPr="00256299">
        <w:rPr>
          <w:shd w:val="clear" w:color="auto" w:fill="FFFFFF"/>
        </w:rPr>
        <w:t xml:space="preserve"> </w:t>
      </w:r>
      <w:r w:rsidRPr="00256299">
        <w:rPr>
          <w:rFonts w:ascii="Calibri" w:hAnsi="Calibri" w:cs="Calibri"/>
          <w:shd w:val="clear" w:color="auto" w:fill="FFFFFF"/>
        </w:rPr>
        <w:t>đồ</w:t>
      </w:r>
      <w:r w:rsidRPr="00256299">
        <w:rPr>
          <w:shd w:val="clear" w:color="auto" w:fill="FFFFFF"/>
        </w:rPr>
        <w:t>i th</w:t>
      </w:r>
      <w:r w:rsidRPr="00256299">
        <w:rPr>
          <w:rFonts w:ascii="Calibri" w:hAnsi="Calibri" w:cs="Calibri"/>
          <w:shd w:val="clear" w:color="auto" w:fill="FFFFFF"/>
        </w:rPr>
        <w:t>ị</w:t>
      </w:r>
      <w:r w:rsidRPr="00256299">
        <w:rPr>
          <w:shd w:val="clear" w:color="auto" w:fill="FFFFFF"/>
        </w:rPr>
        <w:t xml:space="preserve"> d</w:t>
      </w:r>
      <w:r w:rsidRPr="00256299">
        <w:rPr>
          <w:rFonts w:ascii="Calibri" w:hAnsi="Calibri" w:cs="Calibri"/>
          <w:shd w:val="clear" w:color="auto" w:fill="FFFFFF"/>
        </w:rPr>
        <w:t>ữ</w:t>
      </w:r>
      <w:r w:rsidRPr="00256299">
        <w:rPr>
          <w:shd w:val="clear" w:color="auto" w:fill="FFFFFF"/>
        </w:rPr>
        <w:t xml:space="preserve"> li</w:t>
      </w:r>
      <w:r w:rsidRPr="00256299">
        <w:rPr>
          <w:rFonts w:ascii="Calibri" w:hAnsi="Calibri" w:cs="Calibri"/>
          <w:shd w:val="clear" w:color="auto" w:fill="FFFFFF"/>
        </w:rPr>
        <w:t>ệ</w:t>
      </w:r>
      <w:r w:rsidRPr="00256299">
        <w:rPr>
          <w:shd w:val="clear" w:color="auto" w:fill="FFFFFF"/>
        </w:rPr>
        <w:t xml:space="preserve">u là các </w:t>
      </w:r>
      <w:r w:rsidRPr="00256299">
        <w:rPr>
          <w:rFonts w:ascii="Calibri" w:hAnsi="Calibri" w:cs="Calibri"/>
          <w:shd w:val="clear" w:color="auto" w:fill="FFFFFF"/>
        </w:rPr>
        <w:t>đ</w:t>
      </w:r>
      <w:r w:rsidRPr="00256299">
        <w:rPr>
          <w:shd w:val="clear" w:color="auto" w:fill="FFFFFF"/>
        </w:rPr>
        <w:t>i</w:t>
      </w:r>
      <w:r w:rsidRPr="00256299">
        <w:rPr>
          <w:rFonts w:ascii="Calibri" w:hAnsi="Calibri" w:cs="Calibri"/>
          <w:shd w:val="clear" w:color="auto" w:fill="FFFFFF"/>
        </w:rPr>
        <w:t>ể</w:t>
      </w:r>
      <w:r w:rsidRPr="00256299">
        <w:rPr>
          <w:shd w:val="clear" w:color="auto" w:fill="FFFFFF"/>
        </w:rPr>
        <w:t>m trong n chi</w:t>
      </w:r>
      <w:r w:rsidRPr="00256299">
        <w:rPr>
          <w:rFonts w:ascii="Calibri" w:hAnsi="Calibri" w:cs="Calibri"/>
          <w:shd w:val="clear" w:color="auto" w:fill="FFFFFF"/>
        </w:rPr>
        <w:t>ề</w:t>
      </w:r>
      <w:r w:rsidRPr="00256299">
        <w:rPr>
          <w:shd w:val="clear" w:color="auto" w:fill="FFFFFF"/>
        </w:rPr>
        <w:t xml:space="preserve">u ( </w:t>
      </w:r>
      <w:r w:rsidRPr="00256299">
        <w:rPr>
          <w:rFonts w:ascii="Calibri" w:hAnsi="Calibri" w:cs="Calibri"/>
          <w:shd w:val="clear" w:color="auto" w:fill="FFFFFF"/>
        </w:rPr>
        <w:t>ở</w:t>
      </w:r>
      <w:r w:rsidRPr="00256299">
        <w:rPr>
          <w:shd w:val="clear" w:color="auto" w:fill="FFFFFF"/>
        </w:rPr>
        <w:t xml:space="preserve"> </w:t>
      </w:r>
      <w:r w:rsidRPr="00256299">
        <w:rPr>
          <w:rFonts w:ascii="Calibri" w:hAnsi="Calibri" w:cs="Calibri"/>
          <w:shd w:val="clear" w:color="auto" w:fill="FFFFFF"/>
        </w:rPr>
        <w:t>đ</w:t>
      </w:r>
      <w:r w:rsidRPr="00256299">
        <w:rPr>
          <w:shd w:val="clear" w:color="auto" w:fill="FFFFFF"/>
        </w:rPr>
        <w:t>ây n là s</w:t>
      </w:r>
      <w:r w:rsidRPr="00256299">
        <w:rPr>
          <w:rFonts w:ascii="Calibri" w:hAnsi="Calibri" w:cs="Calibri"/>
          <w:shd w:val="clear" w:color="auto" w:fill="FFFFFF"/>
        </w:rPr>
        <w:t>ố</w:t>
      </w:r>
      <w:r w:rsidRPr="00256299">
        <w:rPr>
          <w:shd w:val="clear" w:color="auto" w:fill="FFFFFF"/>
        </w:rPr>
        <w:t xml:space="preserve"> l</w:t>
      </w:r>
      <w:r w:rsidRPr="00256299">
        <w:rPr>
          <w:rFonts w:ascii="Calibri" w:hAnsi="Calibri" w:cs="Calibri"/>
          <w:shd w:val="clear" w:color="auto" w:fill="FFFFFF"/>
        </w:rPr>
        <w:t>ượ</w:t>
      </w:r>
      <w:r w:rsidRPr="00256299">
        <w:rPr>
          <w:shd w:val="clear" w:color="auto" w:fill="FFFFFF"/>
        </w:rPr>
        <w:t>ng các tính n</w:t>
      </w:r>
      <w:r w:rsidRPr="00256299">
        <w:rPr>
          <w:rFonts w:ascii="Calibri" w:hAnsi="Calibri" w:cs="Calibri"/>
          <w:shd w:val="clear" w:color="auto" w:fill="FFFFFF"/>
        </w:rPr>
        <w:t>ă</w:t>
      </w:r>
      <w:r w:rsidRPr="00256299">
        <w:rPr>
          <w:shd w:val="clear" w:color="auto" w:fill="FFFFFF"/>
        </w:rPr>
        <w:t>ng b</w:t>
      </w:r>
      <w:r w:rsidRPr="00256299">
        <w:rPr>
          <w:rFonts w:ascii="Calibri" w:hAnsi="Calibri" w:cs="Calibri"/>
          <w:shd w:val="clear" w:color="auto" w:fill="FFFFFF"/>
        </w:rPr>
        <w:t>ạ</w:t>
      </w:r>
      <w:r w:rsidRPr="00256299">
        <w:rPr>
          <w:shd w:val="clear" w:color="auto" w:fill="FFFFFF"/>
        </w:rPr>
        <w:t>n có) v</w:t>
      </w:r>
      <w:r w:rsidRPr="00256299">
        <w:rPr>
          <w:rFonts w:ascii="Calibri" w:hAnsi="Calibri" w:cs="Calibri"/>
          <w:shd w:val="clear" w:color="auto" w:fill="FFFFFF"/>
        </w:rPr>
        <w:t>ớ</w:t>
      </w:r>
      <w:r w:rsidRPr="00256299">
        <w:rPr>
          <w:shd w:val="clear" w:color="auto" w:fill="FFFFFF"/>
        </w:rPr>
        <w:t>i giá tr</w:t>
      </w:r>
      <w:r w:rsidRPr="00256299">
        <w:rPr>
          <w:rFonts w:ascii="Calibri" w:hAnsi="Calibri" w:cs="Calibri"/>
          <w:shd w:val="clear" w:color="auto" w:fill="FFFFFF"/>
        </w:rPr>
        <w:t>ị</w:t>
      </w:r>
      <w:r w:rsidRPr="00256299">
        <w:rPr>
          <w:shd w:val="clear" w:color="auto" w:fill="FFFFFF"/>
        </w:rPr>
        <w:t xml:space="preserve"> c</w:t>
      </w:r>
      <w:r w:rsidRPr="00256299">
        <w:rPr>
          <w:rFonts w:ascii="Calibri" w:hAnsi="Calibri" w:cs="Calibri"/>
          <w:shd w:val="clear" w:color="auto" w:fill="FFFFFF"/>
        </w:rPr>
        <w:t>ủ</w:t>
      </w:r>
      <w:r w:rsidRPr="00256299">
        <w:rPr>
          <w:shd w:val="clear" w:color="auto" w:fill="FFFFFF"/>
        </w:rPr>
        <w:t>a m</w:t>
      </w:r>
      <w:r w:rsidRPr="00256299">
        <w:rPr>
          <w:rFonts w:ascii="Calibri" w:hAnsi="Calibri" w:cs="Calibri"/>
          <w:shd w:val="clear" w:color="auto" w:fill="FFFFFF"/>
        </w:rPr>
        <w:t>ỗ</w:t>
      </w:r>
      <w:r w:rsidRPr="00256299">
        <w:rPr>
          <w:shd w:val="clear" w:color="auto" w:fill="FFFFFF"/>
        </w:rPr>
        <w:t>i tính n</w:t>
      </w:r>
      <w:r w:rsidRPr="00256299">
        <w:rPr>
          <w:rFonts w:ascii="Calibri" w:hAnsi="Calibri" w:cs="Calibri"/>
          <w:shd w:val="clear" w:color="auto" w:fill="FFFFFF"/>
        </w:rPr>
        <w:t>ă</w:t>
      </w:r>
      <w:r w:rsidRPr="00256299">
        <w:rPr>
          <w:shd w:val="clear" w:color="auto" w:fill="FFFFFF"/>
        </w:rPr>
        <w:t>ng s</w:t>
      </w:r>
      <w:r w:rsidRPr="00256299">
        <w:rPr>
          <w:rFonts w:ascii="Calibri" w:hAnsi="Calibri" w:cs="Calibri"/>
          <w:shd w:val="clear" w:color="auto" w:fill="FFFFFF"/>
        </w:rPr>
        <w:t>ẽ</w:t>
      </w:r>
      <w:r w:rsidRPr="00256299">
        <w:rPr>
          <w:shd w:val="clear" w:color="auto" w:fill="FFFFFF"/>
        </w:rPr>
        <w:t xml:space="preserve"> là m</w:t>
      </w:r>
      <w:r w:rsidRPr="00256299">
        <w:rPr>
          <w:rFonts w:ascii="Calibri" w:hAnsi="Calibri" w:cs="Calibri"/>
          <w:shd w:val="clear" w:color="auto" w:fill="FFFFFF"/>
        </w:rPr>
        <w:t>ộ</w:t>
      </w:r>
      <w:r w:rsidRPr="00256299">
        <w:rPr>
          <w:shd w:val="clear" w:color="auto" w:fill="FFFFFF"/>
        </w:rPr>
        <w:t>t ph</w:t>
      </w:r>
      <w:r w:rsidRPr="00256299">
        <w:rPr>
          <w:rFonts w:ascii="Calibri" w:hAnsi="Calibri" w:cs="Calibri"/>
          <w:shd w:val="clear" w:color="auto" w:fill="FFFFFF"/>
        </w:rPr>
        <w:t>ầ</w:t>
      </w:r>
      <w:r w:rsidRPr="00256299">
        <w:rPr>
          <w:shd w:val="clear" w:color="auto" w:fill="FFFFFF"/>
        </w:rPr>
        <w:t>n liên k</w:t>
      </w:r>
      <w:r w:rsidRPr="00256299">
        <w:rPr>
          <w:rFonts w:ascii="Calibri" w:hAnsi="Calibri" w:cs="Calibri"/>
          <w:shd w:val="clear" w:color="auto" w:fill="FFFFFF"/>
        </w:rPr>
        <w:t>ế</w:t>
      </w:r>
      <w:r w:rsidRPr="00256299">
        <w:rPr>
          <w:shd w:val="clear" w:color="auto" w:fill="FFFFFF"/>
        </w:rPr>
        <w:t xml:space="preserve">t. Sau </w:t>
      </w:r>
      <w:r w:rsidRPr="00256299">
        <w:rPr>
          <w:rFonts w:ascii="Calibri" w:hAnsi="Calibri" w:cs="Calibri"/>
          <w:shd w:val="clear" w:color="auto" w:fill="FFFFFF"/>
        </w:rPr>
        <w:t>đ</w:t>
      </w:r>
      <w:r w:rsidRPr="00256299">
        <w:rPr>
          <w:shd w:val="clear" w:color="auto" w:fill="FFFFFF"/>
        </w:rPr>
        <w:t>ó chúng ta th</w:t>
      </w:r>
      <w:r w:rsidRPr="00256299">
        <w:rPr>
          <w:rFonts w:ascii="Calibri" w:hAnsi="Calibri" w:cs="Calibri"/>
          <w:shd w:val="clear" w:color="auto" w:fill="FFFFFF"/>
        </w:rPr>
        <w:t>ự</w:t>
      </w:r>
      <w:r w:rsidRPr="00256299">
        <w:rPr>
          <w:shd w:val="clear" w:color="auto" w:fill="FFFFFF"/>
        </w:rPr>
        <w:t>c hi</w:t>
      </w:r>
      <w:r w:rsidRPr="00256299">
        <w:rPr>
          <w:rFonts w:ascii="Calibri" w:hAnsi="Calibri" w:cs="Calibri"/>
          <w:shd w:val="clear" w:color="auto" w:fill="FFFFFF"/>
        </w:rPr>
        <w:t>ệ</w:t>
      </w:r>
      <w:r w:rsidRPr="00256299">
        <w:rPr>
          <w:shd w:val="clear" w:color="auto" w:fill="FFFFFF"/>
        </w:rPr>
        <w:t>n tìm "</w:t>
      </w:r>
      <w:r w:rsidRPr="00256299">
        <w:rPr>
          <w:rFonts w:ascii="Calibri" w:hAnsi="Calibri" w:cs="Calibri"/>
          <w:shd w:val="clear" w:color="auto" w:fill="FFFFFF"/>
        </w:rPr>
        <w:t>đườ</w:t>
      </w:r>
      <w:r w:rsidRPr="00256299">
        <w:rPr>
          <w:shd w:val="clear" w:color="auto" w:fill="FFFFFF"/>
        </w:rPr>
        <w:t>ng bay"</w:t>
      </w:r>
      <w:r>
        <w:rPr>
          <w:shd w:val="clear" w:color="auto" w:fill="FFFFFF"/>
          <w:lang w:val="en-US"/>
        </w:rPr>
        <w:t xml:space="preserve"> (Hyper-plane) </w:t>
      </w:r>
      <w:r w:rsidRPr="00256299">
        <w:rPr>
          <w:shd w:val="clear" w:color="auto" w:fill="FFFFFF"/>
        </w:rPr>
        <w:t>phân chia các l</w:t>
      </w:r>
      <w:r w:rsidRPr="00256299">
        <w:rPr>
          <w:rFonts w:ascii="Calibri" w:hAnsi="Calibri" w:cs="Calibri"/>
          <w:shd w:val="clear" w:color="auto" w:fill="FFFFFF"/>
        </w:rPr>
        <w:t>ớ</w:t>
      </w:r>
      <w:r w:rsidRPr="00256299">
        <w:rPr>
          <w:shd w:val="clear" w:color="auto" w:fill="FFFFFF"/>
        </w:rPr>
        <w:t>p. Hyper-plane nó ch</w:t>
      </w:r>
      <w:r w:rsidRPr="00256299">
        <w:rPr>
          <w:rFonts w:ascii="Calibri" w:hAnsi="Calibri" w:cs="Calibri"/>
          <w:shd w:val="clear" w:color="auto" w:fill="FFFFFF"/>
        </w:rPr>
        <w:t>ỉ</w:t>
      </w:r>
      <w:r w:rsidRPr="00256299">
        <w:rPr>
          <w:shd w:val="clear" w:color="auto" w:fill="FFFFFF"/>
        </w:rPr>
        <w:t xml:space="preserve"> hi</w:t>
      </w:r>
      <w:r w:rsidRPr="00256299">
        <w:rPr>
          <w:rFonts w:ascii="Calibri" w:hAnsi="Calibri" w:cs="Calibri"/>
          <w:shd w:val="clear" w:color="auto" w:fill="FFFFFF"/>
        </w:rPr>
        <w:t>ể</w:t>
      </w:r>
      <w:r w:rsidRPr="00256299">
        <w:rPr>
          <w:shd w:val="clear" w:color="auto" w:fill="FFFFFF"/>
        </w:rPr>
        <w:t xml:space="preserve">u </w:t>
      </w:r>
      <w:r w:rsidRPr="00256299">
        <w:rPr>
          <w:rFonts w:ascii="Calibri" w:hAnsi="Calibri" w:cs="Calibri"/>
          <w:shd w:val="clear" w:color="auto" w:fill="FFFFFF"/>
        </w:rPr>
        <w:t>đơ</w:t>
      </w:r>
      <w:r w:rsidRPr="00256299">
        <w:rPr>
          <w:shd w:val="clear" w:color="auto" w:fill="FFFFFF"/>
        </w:rPr>
        <w:t>n gi</w:t>
      </w:r>
      <w:r w:rsidRPr="00256299">
        <w:rPr>
          <w:rFonts w:ascii="Calibri" w:hAnsi="Calibri" w:cs="Calibri"/>
          <w:shd w:val="clear" w:color="auto" w:fill="FFFFFF"/>
        </w:rPr>
        <w:t>ả</w:t>
      </w:r>
      <w:r w:rsidRPr="00256299">
        <w:rPr>
          <w:shd w:val="clear" w:color="auto" w:fill="FFFFFF"/>
        </w:rPr>
        <w:t xml:space="preserve">n là 1 </w:t>
      </w:r>
      <w:r w:rsidRPr="00256299">
        <w:rPr>
          <w:rFonts w:ascii="Calibri" w:hAnsi="Calibri" w:cs="Calibri"/>
          <w:shd w:val="clear" w:color="auto" w:fill="FFFFFF"/>
        </w:rPr>
        <w:t>đườ</w:t>
      </w:r>
      <w:r w:rsidRPr="00256299">
        <w:rPr>
          <w:shd w:val="clear" w:color="auto" w:fill="FFFFFF"/>
        </w:rPr>
        <w:t>ng th</w:t>
      </w:r>
      <w:r w:rsidRPr="00256299">
        <w:rPr>
          <w:rFonts w:ascii="Calibri" w:hAnsi="Calibri" w:cs="Calibri"/>
          <w:shd w:val="clear" w:color="auto" w:fill="FFFFFF"/>
        </w:rPr>
        <w:t>ẳ</w:t>
      </w:r>
      <w:r w:rsidRPr="00256299">
        <w:rPr>
          <w:shd w:val="clear" w:color="auto" w:fill="FFFFFF"/>
        </w:rPr>
        <w:t>ng có th</w:t>
      </w:r>
      <w:r w:rsidRPr="00256299">
        <w:rPr>
          <w:rFonts w:ascii="Calibri" w:hAnsi="Calibri" w:cs="Calibri"/>
          <w:shd w:val="clear" w:color="auto" w:fill="FFFFFF"/>
        </w:rPr>
        <w:t>ể</w:t>
      </w:r>
      <w:r w:rsidRPr="00256299">
        <w:rPr>
          <w:shd w:val="clear" w:color="auto" w:fill="FFFFFF"/>
        </w:rPr>
        <w:t xml:space="preserve"> phân chia các l</w:t>
      </w:r>
      <w:r w:rsidRPr="00256299">
        <w:rPr>
          <w:rFonts w:ascii="Calibri" w:hAnsi="Calibri" w:cs="Calibri"/>
          <w:shd w:val="clear" w:color="auto" w:fill="FFFFFF"/>
        </w:rPr>
        <w:t>ớ</w:t>
      </w:r>
      <w:r w:rsidRPr="00256299">
        <w:rPr>
          <w:shd w:val="clear" w:color="auto" w:fill="FFFFFF"/>
        </w:rPr>
        <w:t>p ra thành hai ph</w:t>
      </w:r>
      <w:r w:rsidRPr="00256299">
        <w:rPr>
          <w:rFonts w:ascii="Calibri" w:hAnsi="Calibri" w:cs="Calibri"/>
          <w:shd w:val="clear" w:color="auto" w:fill="FFFFFF"/>
        </w:rPr>
        <w:t>ầ</w:t>
      </w:r>
      <w:r w:rsidRPr="00256299">
        <w:rPr>
          <w:shd w:val="clear" w:color="auto" w:fill="FFFFFF"/>
        </w:rPr>
        <w:t>n riêng bi</w:t>
      </w:r>
      <w:r w:rsidRPr="00256299">
        <w:rPr>
          <w:rFonts w:ascii="Calibri" w:hAnsi="Calibri" w:cs="Calibri"/>
          <w:shd w:val="clear" w:color="auto" w:fill="FFFFFF"/>
        </w:rPr>
        <w:t>ệ</w:t>
      </w:r>
      <w:r w:rsidRPr="00256299">
        <w:rPr>
          <w:shd w:val="clear" w:color="auto" w:fill="FFFFFF"/>
        </w:rPr>
        <w:t>t.</w:t>
      </w:r>
    </w:p>
    <w:p w14:paraId="44855A77" w14:textId="64D4C925" w:rsidR="007E6D29" w:rsidRPr="007E3DAF" w:rsidRDefault="007E6D29" w:rsidP="00FE005D">
      <w:pPr>
        <w:ind w:firstLine="720"/>
        <w:rPr>
          <w:b/>
          <w:bCs/>
          <w:lang w:val="en-US"/>
        </w:rPr>
      </w:pPr>
      <w:r w:rsidRPr="007E3DAF">
        <w:rPr>
          <w:b/>
          <w:bCs/>
          <w:lang w:val="en-US"/>
        </w:rPr>
        <w:lastRenderedPageBreak/>
        <w:t>Ưu điểm</w:t>
      </w:r>
      <w:r w:rsidR="00256299" w:rsidRPr="007E3DAF">
        <w:rPr>
          <w:b/>
          <w:bCs/>
          <w:lang w:val="en-US"/>
        </w:rPr>
        <w:t>:</w:t>
      </w:r>
    </w:p>
    <w:p w14:paraId="22F62539" w14:textId="648FADF3" w:rsidR="007658A3" w:rsidRDefault="00A44460" w:rsidP="007E6D29">
      <w:pPr>
        <w:rPr>
          <w:lang w:val="en-US"/>
        </w:rPr>
      </w:pPr>
      <w:r>
        <w:rPr>
          <w:lang w:val="en-US"/>
        </w:rPr>
        <w:t xml:space="preserve">Đây là thuật toán hoạt động hiệu quả </w:t>
      </w:r>
      <w:r w:rsidR="006460A3">
        <w:rPr>
          <w:lang w:val="en-US"/>
        </w:rPr>
        <w:t xml:space="preserve">với không gian </w:t>
      </w:r>
      <w:r w:rsidR="00AB67F6">
        <w:rPr>
          <w:lang w:val="en-US"/>
        </w:rPr>
        <w:t>cao</w:t>
      </w:r>
      <w:r w:rsidR="006460A3">
        <w:rPr>
          <w:lang w:val="en-US"/>
        </w:rPr>
        <w:t xml:space="preserve"> chiều</w:t>
      </w:r>
      <w:r w:rsidR="00CC4C35">
        <w:rPr>
          <w:lang w:val="en-US"/>
        </w:rPr>
        <w:t xml:space="preserve"> (high dimensional spaces</w:t>
      </w:r>
      <w:r w:rsidR="00FC0153">
        <w:rPr>
          <w:lang w:val="en-US"/>
        </w:rPr>
        <w:t>). Thuật toán tiêu tốn ít bộ nhớ vì chỉ sử dụng các điểm trong tập hỗ trợ để dự báo trong hàm quyết định</w:t>
      </w:r>
      <w:r w:rsidR="0059536D">
        <w:rPr>
          <w:lang w:val="en-US"/>
        </w:rPr>
        <w:t>. Chúng ta có thể tạo ra nhiều hàm quyết định từ những hàm kernel khác nhau</w:t>
      </w:r>
      <w:r w:rsidR="00A246D6">
        <w:rPr>
          <w:lang w:val="en-US"/>
        </w:rPr>
        <w:t>.</w:t>
      </w:r>
    </w:p>
    <w:p w14:paraId="6121C79B" w14:textId="091B80F7" w:rsidR="007E6D29" w:rsidRPr="007E3DAF" w:rsidRDefault="007E6D29" w:rsidP="00FE005D">
      <w:pPr>
        <w:ind w:firstLine="720"/>
        <w:rPr>
          <w:b/>
          <w:bCs/>
          <w:lang w:val="en-US"/>
        </w:rPr>
      </w:pPr>
      <w:r w:rsidRPr="007E3DAF">
        <w:rPr>
          <w:b/>
          <w:bCs/>
          <w:lang w:val="en-US"/>
        </w:rPr>
        <w:t>Thuật toán Support Vector Machine (SVM)</w:t>
      </w:r>
    </w:p>
    <w:p w14:paraId="4FCAB06B" w14:textId="62BC2E4D" w:rsidR="007E6D29" w:rsidRPr="007E6D29" w:rsidRDefault="00A67511" w:rsidP="007E6D29">
      <w:pPr>
        <w:rPr>
          <w:lang w:val="en-US"/>
        </w:rPr>
      </w:pPr>
      <w:r>
        <w:rPr>
          <w:lang w:val="en-US"/>
        </w:rPr>
        <w:t xml:space="preserve">Chạy thuật toán bằng </w:t>
      </w:r>
      <w:r w:rsidR="006A0C31">
        <w:rPr>
          <w:lang w:val="en-US"/>
        </w:rPr>
        <w:t>các dòng lệnh sau:</w:t>
      </w:r>
    </w:p>
    <w:p w14:paraId="6EF46FB0" w14:textId="4EB43D79" w:rsidR="00982B01" w:rsidRDefault="00982B01" w:rsidP="007E6D29">
      <w:pPr>
        <w:rPr>
          <w:lang w:val="en-US"/>
        </w:rPr>
      </w:pPr>
      <w:r w:rsidRPr="00982B01">
        <w:rPr>
          <w:noProof/>
          <w:lang w:val="en-US"/>
        </w:rPr>
        <w:lastRenderedPageBreak/>
        <w:drawing>
          <wp:inline distT="0" distB="0" distL="0" distR="0" wp14:anchorId="73A73115" wp14:editId="06B1196A">
            <wp:extent cx="5731510" cy="4375785"/>
            <wp:effectExtent l="0" t="0" r="2540" b="5715"/>
            <wp:docPr id="3017737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3770" name="Picture 1" descr="A computer screen shot of a program code&#10;&#10;Description automatically generated"/>
                    <pic:cNvPicPr/>
                  </pic:nvPicPr>
                  <pic:blipFill>
                    <a:blip r:embed="rId146"/>
                    <a:stretch>
                      <a:fillRect/>
                    </a:stretch>
                  </pic:blipFill>
                  <pic:spPr>
                    <a:xfrm>
                      <a:off x="0" y="0"/>
                      <a:ext cx="5731510" cy="4375785"/>
                    </a:xfrm>
                    <a:prstGeom prst="rect">
                      <a:avLst/>
                    </a:prstGeom>
                  </pic:spPr>
                </pic:pic>
              </a:graphicData>
            </a:graphic>
          </wp:inline>
        </w:drawing>
      </w:r>
    </w:p>
    <w:p w14:paraId="5D8EAAB0" w14:textId="6FE22635" w:rsidR="00F01F20" w:rsidRDefault="00F01F20" w:rsidP="007E6D29">
      <w:pPr>
        <w:rPr>
          <w:lang w:val="en-US"/>
        </w:rPr>
      </w:pPr>
      <w:r w:rsidRPr="00F01F20">
        <w:rPr>
          <w:noProof/>
          <w:lang w:val="en-US"/>
        </w:rPr>
        <w:lastRenderedPageBreak/>
        <w:drawing>
          <wp:inline distT="0" distB="0" distL="0" distR="0" wp14:anchorId="51E0BC62" wp14:editId="7DCED27E">
            <wp:extent cx="5731510" cy="6534150"/>
            <wp:effectExtent l="0" t="0" r="2540" b="0"/>
            <wp:docPr id="458011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1129" name="Picture 1" descr="A screen shot of a computer program&#10;&#10;Description automatically generated"/>
                    <pic:cNvPicPr/>
                  </pic:nvPicPr>
                  <pic:blipFill>
                    <a:blip r:embed="rId147"/>
                    <a:stretch>
                      <a:fillRect/>
                    </a:stretch>
                  </pic:blipFill>
                  <pic:spPr>
                    <a:xfrm>
                      <a:off x="0" y="0"/>
                      <a:ext cx="5731510" cy="6534150"/>
                    </a:xfrm>
                    <a:prstGeom prst="rect">
                      <a:avLst/>
                    </a:prstGeom>
                  </pic:spPr>
                </pic:pic>
              </a:graphicData>
            </a:graphic>
          </wp:inline>
        </w:drawing>
      </w:r>
    </w:p>
    <w:p w14:paraId="5886E5B0" w14:textId="277E4E6E" w:rsidR="00C931BF" w:rsidRPr="007E6D29" w:rsidRDefault="008B0C08" w:rsidP="007E6D29">
      <w:pPr>
        <w:rPr>
          <w:lang w:val="en-US"/>
        </w:rPr>
      </w:pPr>
      <w:r>
        <w:rPr>
          <w:lang w:val="en-US"/>
        </w:rPr>
        <w:lastRenderedPageBreak/>
        <w:t xml:space="preserve">Kết quả thời gian huấn luyện, thời gian dự đoán và </w:t>
      </w:r>
      <w:r w:rsidR="00284DB3">
        <w:rPr>
          <w:lang w:val="en-US"/>
        </w:rPr>
        <w:t>độ chính xác:</w:t>
      </w:r>
    </w:p>
    <w:p w14:paraId="36F953C3" w14:textId="480DC054" w:rsidR="00033D0F" w:rsidRPr="007E6D29" w:rsidRDefault="00033D0F" w:rsidP="007E6D29">
      <w:pPr>
        <w:rPr>
          <w:lang w:val="en-US"/>
        </w:rPr>
      </w:pPr>
      <w:r w:rsidRPr="00033D0F">
        <w:rPr>
          <w:noProof/>
          <w:lang w:val="en-US"/>
        </w:rPr>
        <w:drawing>
          <wp:inline distT="0" distB="0" distL="0" distR="0" wp14:anchorId="52982ABC" wp14:editId="19C94D52">
            <wp:extent cx="5731510" cy="2201545"/>
            <wp:effectExtent l="0" t="0" r="2540" b="8255"/>
            <wp:docPr id="75369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6484" name="Picture 1" descr="A screenshot of a computer&#10;&#10;Description automatically generated"/>
                    <pic:cNvPicPr/>
                  </pic:nvPicPr>
                  <pic:blipFill>
                    <a:blip r:embed="rId148"/>
                    <a:stretch>
                      <a:fillRect/>
                    </a:stretch>
                  </pic:blipFill>
                  <pic:spPr>
                    <a:xfrm>
                      <a:off x="0" y="0"/>
                      <a:ext cx="5731510" cy="2201545"/>
                    </a:xfrm>
                    <a:prstGeom prst="rect">
                      <a:avLst/>
                    </a:prstGeom>
                  </pic:spPr>
                </pic:pic>
              </a:graphicData>
            </a:graphic>
          </wp:inline>
        </w:drawing>
      </w:r>
    </w:p>
    <w:p w14:paraId="2A64B6EA" w14:textId="22012BDE" w:rsidR="005245C5" w:rsidRPr="005245C5" w:rsidRDefault="005245C5" w:rsidP="00FA5A17">
      <w:pPr>
        <w:pStyle w:val="Heading2"/>
      </w:pPr>
      <w:r>
        <w:t>5.</w:t>
      </w:r>
      <w:r w:rsidR="00543604">
        <w:t>Random Forest</w:t>
      </w:r>
      <w:r w:rsidR="00FA5A17">
        <w:t xml:space="preserve"> Model</w:t>
      </w:r>
    </w:p>
    <w:p w14:paraId="0D706627" w14:textId="7F66317A" w:rsidR="003C6CD8" w:rsidRPr="00597EC4" w:rsidRDefault="00DF04D8" w:rsidP="00FE005D">
      <w:pPr>
        <w:ind w:firstLine="720"/>
        <w:rPr>
          <w:b/>
          <w:lang w:val="en-US"/>
        </w:rPr>
      </w:pPr>
      <w:r w:rsidRPr="00597EC4">
        <w:rPr>
          <w:b/>
          <w:lang w:val="en-US"/>
        </w:rPr>
        <w:t>Khái niệm:</w:t>
      </w:r>
      <w:r w:rsidR="00CF30C5" w:rsidRPr="00D70388">
        <w:rPr>
          <w:bCs/>
        </w:rPr>
        <w:t xml:space="preserve"> Mô hình  được huấn luyện dựa trên sự phối hợp giữa luật </w:t>
      </w:r>
      <w:r w:rsidR="00CF30C5" w:rsidRPr="00D70388">
        <w:rPr>
          <w:rStyle w:val="Emphasis"/>
          <w:bCs/>
          <w:i w:val="0"/>
          <w:iCs w:val="0"/>
        </w:rPr>
        <w:t>kết hợp</w:t>
      </w:r>
      <w:r w:rsidR="00CF30C5" w:rsidRPr="00D70388">
        <w:rPr>
          <w:bCs/>
        </w:rPr>
        <w:t xml:space="preserve"> (</w:t>
      </w:r>
      <w:r w:rsidR="00CF30C5" w:rsidRPr="00D70388">
        <w:rPr>
          <w:rStyle w:val="Emphasis"/>
          <w:bCs/>
          <w:i w:val="0"/>
          <w:iCs w:val="0"/>
        </w:rPr>
        <w:t>ensembling</w:t>
      </w:r>
      <w:r w:rsidR="00CF30C5" w:rsidRPr="00D70388">
        <w:rPr>
          <w:bCs/>
          <w:i/>
          <w:iCs/>
        </w:rPr>
        <w:t>)</w:t>
      </w:r>
      <w:r w:rsidR="00CF30C5" w:rsidRPr="00D70388">
        <w:rPr>
          <w:bCs/>
        </w:rPr>
        <w:t xml:space="preserve"> và quá trình </w:t>
      </w:r>
      <w:r w:rsidR="00CF30C5" w:rsidRPr="00D70388">
        <w:rPr>
          <w:rStyle w:val="Emphasis"/>
          <w:bCs/>
          <w:i w:val="0"/>
          <w:iCs w:val="0"/>
        </w:rPr>
        <w:t>lấy mẫu tái lặp</w:t>
      </w:r>
      <w:r w:rsidR="00FD076D">
        <w:rPr>
          <w:rStyle w:val="Emphasis"/>
          <w:bCs/>
          <w:i w:val="0"/>
          <w:iCs w:val="0"/>
          <w:lang w:val="en-US"/>
        </w:rPr>
        <w:t>(</w:t>
      </w:r>
      <w:r w:rsidR="00CF30C5" w:rsidRPr="00D70388">
        <w:rPr>
          <w:bCs/>
          <w:i/>
          <w:iCs/>
        </w:rPr>
        <w:t xml:space="preserve"> </w:t>
      </w:r>
      <w:r w:rsidR="00CF30C5" w:rsidRPr="00D70388">
        <w:rPr>
          <w:rStyle w:val="Emphasis"/>
          <w:bCs/>
          <w:i w:val="0"/>
          <w:iCs w:val="0"/>
        </w:rPr>
        <w:t>boostrapping</w:t>
      </w:r>
      <w:r w:rsidR="00CF30C5" w:rsidRPr="00D70388">
        <w:rPr>
          <w:bCs/>
        </w:rPr>
        <w:t xml:space="preserve">). Cụ thể thuật toán này tạo ra </w:t>
      </w:r>
      <w:r w:rsidR="00CF30C5" w:rsidRPr="00D70388">
        <w:rPr>
          <w:rStyle w:val="Strong"/>
          <w:b w:val="0"/>
        </w:rPr>
        <w:t>nhiều cây quyết định</w:t>
      </w:r>
      <w:r w:rsidR="00CF30C5" w:rsidRPr="00D70388">
        <w:rPr>
          <w:bCs/>
        </w:rPr>
        <w:t xml:space="preserve"> mà mỗi cây quyết định được huấn luyện dựa trên </w:t>
      </w:r>
      <w:r w:rsidR="00CF30C5" w:rsidRPr="00D70388">
        <w:rPr>
          <w:rStyle w:val="Strong"/>
          <w:b w:val="0"/>
        </w:rPr>
        <w:t>nhiều mẫu con</w:t>
      </w:r>
      <w:r w:rsidR="00CF30C5" w:rsidRPr="00D70388">
        <w:rPr>
          <w:bCs/>
        </w:rPr>
        <w:t xml:space="preserve"> khác nhau và kết quả dự báo là </w:t>
      </w:r>
      <w:r w:rsidR="00CF30C5" w:rsidRPr="00D70388">
        <w:rPr>
          <w:rStyle w:val="Emphasis"/>
          <w:bCs/>
          <w:i w:val="0"/>
          <w:iCs w:val="0"/>
        </w:rPr>
        <w:t>bầu cử</w:t>
      </w:r>
      <w:r w:rsidR="00D70388">
        <w:rPr>
          <w:rStyle w:val="Emphasis"/>
          <w:bCs/>
          <w:i w:val="0"/>
          <w:iCs w:val="0"/>
          <w:lang w:val="en-US"/>
        </w:rPr>
        <w:t xml:space="preserve"> (</w:t>
      </w:r>
      <w:r w:rsidR="00CF30C5" w:rsidRPr="00D70388">
        <w:rPr>
          <w:rStyle w:val="Emphasis"/>
          <w:bCs/>
          <w:i w:val="0"/>
          <w:iCs w:val="0"/>
        </w:rPr>
        <w:t>voting</w:t>
      </w:r>
      <w:r w:rsidR="00CF30C5" w:rsidRPr="00D70388">
        <w:rPr>
          <w:bCs/>
        </w:rPr>
        <w:t xml:space="preserve">) từ toàn bộ những </w:t>
      </w:r>
      <w:r w:rsidR="00CF30C5" w:rsidRPr="00597EC4">
        <w:rPr>
          <w:b/>
        </w:rPr>
        <w:t>cây quyết định</w:t>
      </w:r>
      <w:r w:rsidR="00F24706" w:rsidRPr="00597EC4">
        <w:rPr>
          <w:b/>
          <w:lang w:val="en-US"/>
        </w:rPr>
        <w:t>.</w:t>
      </w:r>
      <w:r w:rsidR="00F24706" w:rsidRPr="00597EC4">
        <w:rPr>
          <w:b/>
        </w:rPr>
        <w:t xml:space="preserve"> </w:t>
      </w:r>
    </w:p>
    <w:p w14:paraId="0EFDEB9E" w14:textId="1BEEDB0E" w:rsidR="00F24706" w:rsidRPr="00597EC4" w:rsidRDefault="00F24706" w:rsidP="00FE005D">
      <w:pPr>
        <w:ind w:firstLine="720"/>
        <w:rPr>
          <w:b/>
          <w:lang w:val="en-US"/>
        </w:rPr>
      </w:pPr>
      <w:r w:rsidRPr="00597EC4">
        <w:rPr>
          <w:b/>
          <w:lang w:val="en-US"/>
        </w:rPr>
        <w:t>Ưu điểm</w:t>
      </w:r>
      <w:r w:rsidR="004A3AF2" w:rsidRPr="00597EC4">
        <w:rPr>
          <w:b/>
          <w:lang w:val="en-US"/>
        </w:rPr>
        <w:t>:</w:t>
      </w:r>
    </w:p>
    <w:p w14:paraId="1B2A07CD" w14:textId="77777777" w:rsidR="00597EC4" w:rsidRDefault="004A3AF2" w:rsidP="004A3AF2">
      <w:pPr>
        <w:rPr>
          <w:lang w:val="en-US"/>
        </w:rPr>
      </w:pPr>
      <w:r>
        <w:t>Random Forest cho thấy hiệu quả hơn so với thuật toán phân loại thường được sử dụng vì có khả năng tìm ra thuộc tính nào quan trọng hơn so với những thuộc tính khác.</w:t>
      </w:r>
    </w:p>
    <w:p w14:paraId="5F34C20D" w14:textId="459FB686" w:rsidR="004A3AF2" w:rsidRDefault="004A3AF2" w:rsidP="004A3AF2">
      <w:pPr>
        <w:rPr>
          <w:lang w:val="en-US"/>
        </w:rPr>
      </w:pPr>
      <w:r>
        <w:lastRenderedPageBreak/>
        <w:t>Trên thực tế, nó còn có thể chỉ ra rằng một số thuộc tính là không có tác dụng trong cây quyết định</w:t>
      </w:r>
    </w:p>
    <w:p w14:paraId="4F287C48" w14:textId="0B68916D" w:rsidR="004A3AF2" w:rsidRDefault="00B42045" w:rsidP="003C6CD8">
      <w:pPr>
        <w:rPr>
          <w:lang w:val="en-US"/>
        </w:rPr>
      </w:pPr>
      <w:r>
        <w:t>khắc phục được hiện tượng</w:t>
      </w:r>
      <w:r>
        <w:rPr>
          <w:lang w:val="en-US"/>
        </w:rPr>
        <w:t xml:space="preserve"> quá khớp</w:t>
      </w:r>
      <w:r w:rsidR="001F4BE6">
        <w:rPr>
          <w:lang w:val="en-US"/>
        </w:rPr>
        <w:t xml:space="preserve"> (overfitting)</w:t>
      </w:r>
      <w:r w:rsidR="00597EC4">
        <w:rPr>
          <w:lang w:val="en-US"/>
        </w:rPr>
        <w:t xml:space="preserve"> hay gặp ở cây quyết định</w:t>
      </w:r>
    </w:p>
    <w:p w14:paraId="4B35E238" w14:textId="0208CD60" w:rsidR="00705054" w:rsidRDefault="00705054" w:rsidP="00FE005D">
      <w:pPr>
        <w:ind w:firstLine="720"/>
        <w:rPr>
          <w:b/>
          <w:bCs/>
          <w:lang w:val="en-US"/>
        </w:rPr>
      </w:pPr>
      <w:r w:rsidRPr="00705054">
        <w:rPr>
          <w:b/>
          <w:bCs/>
          <w:lang w:val="en-US"/>
        </w:rPr>
        <w:t>Thuật toán Random Forest</w:t>
      </w:r>
      <w:r w:rsidR="00FF2C05">
        <w:rPr>
          <w:b/>
          <w:bCs/>
          <w:lang w:val="en-US"/>
        </w:rPr>
        <w:t>:</w:t>
      </w:r>
    </w:p>
    <w:p w14:paraId="2B2E6C21" w14:textId="77777777" w:rsidR="004F03BF" w:rsidRDefault="004F03BF" w:rsidP="004F03BF">
      <w:pPr>
        <w:pStyle w:val="ListParagraph"/>
        <w:numPr>
          <w:ilvl w:val="1"/>
          <w:numId w:val="3"/>
        </w:numPr>
        <w:rPr>
          <w:lang w:val="en-US"/>
        </w:rPr>
      </w:pPr>
      <w:r>
        <w:rPr>
          <w:lang w:val="en-US"/>
        </w:rPr>
        <w:t>Chạy thuật toán bằng những dòng lệnh sau:</w:t>
      </w:r>
    </w:p>
    <w:p w14:paraId="2AEB97E1" w14:textId="6CEF45CC" w:rsidR="004F03BF" w:rsidRDefault="003770CB" w:rsidP="00413028">
      <w:pPr>
        <w:jc w:val="center"/>
        <w:rPr>
          <w:b/>
          <w:bCs/>
          <w:lang w:val="en-US"/>
        </w:rPr>
      </w:pPr>
      <w:r w:rsidRPr="003770CB">
        <w:rPr>
          <w:b/>
          <w:bCs/>
          <w:noProof/>
          <w:lang w:val="en-US"/>
        </w:rPr>
        <w:drawing>
          <wp:inline distT="0" distB="0" distL="0" distR="0" wp14:anchorId="6B41F32D" wp14:editId="1146BFB4">
            <wp:extent cx="3991532" cy="2152950"/>
            <wp:effectExtent l="0" t="0" r="9525" b="0"/>
            <wp:docPr id="12319822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2277" name="Picture 1" descr="A screenshot of a computer program&#10;&#10;Description automatically generated"/>
                    <pic:cNvPicPr/>
                  </pic:nvPicPr>
                  <pic:blipFill>
                    <a:blip r:embed="rId149"/>
                    <a:stretch>
                      <a:fillRect/>
                    </a:stretch>
                  </pic:blipFill>
                  <pic:spPr>
                    <a:xfrm>
                      <a:off x="0" y="0"/>
                      <a:ext cx="3991532" cy="2152950"/>
                    </a:xfrm>
                    <a:prstGeom prst="rect">
                      <a:avLst/>
                    </a:prstGeom>
                  </pic:spPr>
                </pic:pic>
              </a:graphicData>
            </a:graphic>
          </wp:inline>
        </w:drawing>
      </w:r>
    </w:p>
    <w:p w14:paraId="3B4A7909" w14:textId="743904D5" w:rsidR="00413028" w:rsidRPr="00B81D6F" w:rsidRDefault="00B81D6F" w:rsidP="00413028">
      <w:pPr>
        <w:rPr>
          <w:lang w:val="en-US"/>
        </w:rPr>
      </w:pPr>
      <w:r>
        <w:rPr>
          <w:lang w:val="en-US"/>
        </w:rPr>
        <w:t>Kết quả dự báo</w:t>
      </w:r>
    </w:p>
    <w:p w14:paraId="59E1941F" w14:textId="784DE3B5" w:rsidR="00413028" w:rsidRDefault="00256984" w:rsidP="00413028">
      <w:pPr>
        <w:rPr>
          <w:b/>
          <w:bCs/>
          <w:lang w:val="en-US"/>
        </w:rPr>
      </w:pPr>
      <w:r w:rsidRPr="00256984">
        <w:rPr>
          <w:b/>
          <w:bCs/>
          <w:noProof/>
          <w:lang w:val="en-US"/>
        </w:rPr>
        <w:drawing>
          <wp:inline distT="0" distB="0" distL="0" distR="0" wp14:anchorId="5F2588DE" wp14:editId="391256C8">
            <wp:extent cx="5731510" cy="739775"/>
            <wp:effectExtent l="0" t="0" r="2540" b="3175"/>
            <wp:docPr id="81083858" name="Picture 1" descr="A white rectangular objec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3858" name="Picture 1" descr="A white rectangular object with black numbers&#10;&#10;Description automatically generated"/>
                    <pic:cNvPicPr/>
                  </pic:nvPicPr>
                  <pic:blipFill>
                    <a:blip r:embed="rId150"/>
                    <a:stretch>
                      <a:fillRect/>
                    </a:stretch>
                  </pic:blipFill>
                  <pic:spPr>
                    <a:xfrm>
                      <a:off x="0" y="0"/>
                      <a:ext cx="5731510" cy="739775"/>
                    </a:xfrm>
                    <a:prstGeom prst="rect">
                      <a:avLst/>
                    </a:prstGeom>
                  </pic:spPr>
                </pic:pic>
              </a:graphicData>
            </a:graphic>
          </wp:inline>
        </w:drawing>
      </w:r>
    </w:p>
    <w:p w14:paraId="4B3583F5" w14:textId="77777777" w:rsidR="006222AE" w:rsidRDefault="006222AE" w:rsidP="00413028">
      <w:pPr>
        <w:rPr>
          <w:b/>
          <w:bCs/>
          <w:lang w:val="en-US"/>
        </w:rPr>
      </w:pPr>
    </w:p>
    <w:p w14:paraId="22270834" w14:textId="424F5143" w:rsidR="006222AE" w:rsidRPr="006222AE" w:rsidRDefault="006222AE" w:rsidP="00413028">
      <w:pPr>
        <w:rPr>
          <w:lang w:val="en-US"/>
        </w:rPr>
      </w:pPr>
      <w:r>
        <w:rPr>
          <w:lang w:val="en-US"/>
        </w:rPr>
        <w:t>Xây dựng biểu đồ cột tầm quan trọng của thuộc tính</w:t>
      </w:r>
      <w:r w:rsidR="003611C1">
        <w:rPr>
          <w:lang w:val="en-US"/>
        </w:rPr>
        <w:t xml:space="preserve"> được sử dụng</w:t>
      </w:r>
      <w:r>
        <w:rPr>
          <w:lang w:val="en-US"/>
        </w:rPr>
        <w:t xml:space="preserve"> trong thuật toán </w:t>
      </w:r>
    </w:p>
    <w:p w14:paraId="7B3F5B2A" w14:textId="71F033E6" w:rsidR="00B81D6F" w:rsidRDefault="00B806FE" w:rsidP="00413028">
      <w:pPr>
        <w:rPr>
          <w:b/>
          <w:bCs/>
          <w:lang w:val="en-US"/>
        </w:rPr>
      </w:pPr>
      <w:r w:rsidRPr="00B806FE">
        <w:rPr>
          <w:b/>
          <w:bCs/>
          <w:noProof/>
          <w:lang w:val="en-US"/>
        </w:rPr>
        <w:drawing>
          <wp:inline distT="0" distB="0" distL="0" distR="0" wp14:anchorId="2703FED5" wp14:editId="06F19E3F">
            <wp:extent cx="5731510" cy="4136390"/>
            <wp:effectExtent l="0" t="0" r="2540" b="0"/>
            <wp:docPr id="1525847771" name="Picture 1" descr="A graph of blue rectangular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47771" name="Picture 1" descr="A graph of blue rectangular bars with white text&#10;&#10;Description automatically generated"/>
                    <pic:cNvPicPr/>
                  </pic:nvPicPr>
                  <pic:blipFill>
                    <a:blip r:embed="rId151"/>
                    <a:stretch>
                      <a:fillRect/>
                    </a:stretch>
                  </pic:blipFill>
                  <pic:spPr>
                    <a:xfrm>
                      <a:off x="0" y="0"/>
                      <a:ext cx="5731510" cy="4136390"/>
                    </a:xfrm>
                    <a:prstGeom prst="rect">
                      <a:avLst/>
                    </a:prstGeom>
                  </pic:spPr>
                </pic:pic>
              </a:graphicData>
            </a:graphic>
          </wp:inline>
        </w:drawing>
      </w:r>
    </w:p>
    <w:p w14:paraId="7406B5E0" w14:textId="24594DD2" w:rsidR="00B806FE" w:rsidRPr="00FE005D" w:rsidRDefault="00637286" w:rsidP="00413028">
      <w:pPr>
        <w:rPr>
          <w:lang w:val="en-US"/>
        </w:rPr>
      </w:pPr>
      <w:r w:rsidRPr="00FE005D">
        <w:rPr>
          <w:lang w:val="en-US"/>
        </w:rPr>
        <w:t xml:space="preserve">Trực quan hóa kết quả thuật toán </w:t>
      </w:r>
    </w:p>
    <w:p w14:paraId="529F6D5E" w14:textId="49313121" w:rsidR="00F8193F" w:rsidRDefault="00F8193F" w:rsidP="00413028">
      <w:pPr>
        <w:rPr>
          <w:b/>
          <w:bCs/>
          <w:lang w:val="en-US"/>
        </w:rPr>
      </w:pPr>
      <w:r w:rsidRPr="00F8193F">
        <w:rPr>
          <w:b/>
          <w:bCs/>
          <w:noProof/>
          <w:lang w:val="en-US"/>
        </w:rPr>
        <w:lastRenderedPageBreak/>
        <w:drawing>
          <wp:inline distT="0" distB="0" distL="0" distR="0" wp14:anchorId="7F369634" wp14:editId="69036CB1">
            <wp:extent cx="5731510" cy="1485900"/>
            <wp:effectExtent l="0" t="0" r="2540" b="0"/>
            <wp:docPr id="1986622077" name="Picture 1" descr="A pair of white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2077" name="Picture 1" descr="A pair of white objects&#10;&#10;Description automatically generated with medium confidence"/>
                    <pic:cNvPicPr/>
                  </pic:nvPicPr>
                  <pic:blipFill>
                    <a:blip r:embed="rId152"/>
                    <a:stretch>
                      <a:fillRect/>
                    </a:stretch>
                  </pic:blipFill>
                  <pic:spPr>
                    <a:xfrm>
                      <a:off x="0" y="0"/>
                      <a:ext cx="5731510" cy="1485900"/>
                    </a:xfrm>
                    <a:prstGeom prst="rect">
                      <a:avLst/>
                    </a:prstGeom>
                  </pic:spPr>
                </pic:pic>
              </a:graphicData>
            </a:graphic>
          </wp:inline>
        </w:drawing>
      </w:r>
    </w:p>
    <w:p w14:paraId="46BCEC65" w14:textId="1E0720DA" w:rsidR="00B2147C" w:rsidRDefault="006F206D" w:rsidP="002B3A4C">
      <w:pPr>
        <w:pStyle w:val="Heading2"/>
      </w:pPr>
      <w:r>
        <w:t>6.Bagging Regressor</w:t>
      </w:r>
    </w:p>
    <w:p w14:paraId="623DEFA3" w14:textId="62A6B79D" w:rsidR="00B81D6F" w:rsidRDefault="008455DB" w:rsidP="00FE005D">
      <w:pPr>
        <w:ind w:firstLine="720"/>
        <w:rPr>
          <w:b/>
          <w:bCs/>
          <w:lang w:val="en-US"/>
        </w:rPr>
      </w:pPr>
      <w:r>
        <w:rPr>
          <w:b/>
          <w:bCs/>
          <w:lang w:val="en-US"/>
        </w:rPr>
        <w:t>Khái niệm:</w:t>
      </w:r>
    </w:p>
    <w:p w14:paraId="7496E4A7" w14:textId="2473463B" w:rsidR="008455DB" w:rsidRDefault="008455DB" w:rsidP="00413028">
      <w:pPr>
        <w:rPr>
          <w:lang w:val="en-US"/>
        </w:rPr>
      </w:pPr>
      <w:r>
        <w:t>Bagging (Bootstrap Aggregating) là một phương pháp Ensemble Learning (học tập kết hợp) được sử dụng trong Machine Learning để nâng cao độ chính xác của mô hình dự đoán. Trong Bagging, chúng ta tạo ra nhiều mô hình dự đoán độc lập với nhau từ các tập dữ liệu con được lấy mẫu ngẫu nhiên với sự thay thế từ tập dữ liệu huấn luyện ban đầu. Sau đó, chúng ta kết hợp các dự đoán của các mô hình này để đưa ra dự đoán cuối cùng</w:t>
      </w:r>
    </w:p>
    <w:p w14:paraId="2FDAFDB7" w14:textId="7559FF33" w:rsidR="000867D9" w:rsidRDefault="000867D9" w:rsidP="00FE005D">
      <w:pPr>
        <w:ind w:firstLine="720"/>
        <w:rPr>
          <w:b/>
          <w:bCs/>
          <w:lang w:val="en-US"/>
        </w:rPr>
      </w:pPr>
      <w:r w:rsidRPr="000867D9">
        <w:rPr>
          <w:b/>
          <w:bCs/>
          <w:lang w:val="en-US"/>
        </w:rPr>
        <w:t>Ưu điểm:</w:t>
      </w:r>
    </w:p>
    <w:p w14:paraId="10EB5AA6" w14:textId="0498A7DD" w:rsidR="00620514" w:rsidRPr="007D4181" w:rsidRDefault="007D4181" w:rsidP="00413028">
      <w:pPr>
        <w:rPr>
          <w:lang w:val="en-US"/>
        </w:rPr>
      </w:pPr>
      <w:r>
        <w:rPr>
          <w:lang w:val="en-US"/>
        </w:rPr>
        <w:lastRenderedPageBreak/>
        <w:t>Giảm</w:t>
      </w:r>
      <w:r w:rsidR="00620514" w:rsidRPr="007D4181">
        <w:rPr>
          <w:lang w:val="en-US"/>
        </w:rPr>
        <w:t xml:space="preserve"> phương sai</w:t>
      </w:r>
      <w:r>
        <w:rPr>
          <w:lang w:val="en-US"/>
        </w:rPr>
        <w:t xml:space="preserve"> b</w:t>
      </w:r>
      <w:r w:rsidR="00620514" w:rsidRPr="007D4181">
        <w:rPr>
          <w:lang w:val="en-US"/>
        </w:rPr>
        <w:t xml:space="preserve">ằng cách đào tạo </w:t>
      </w:r>
      <w:r>
        <w:rPr>
          <w:lang w:val="en-US"/>
        </w:rPr>
        <w:t>máy học</w:t>
      </w:r>
      <w:r w:rsidR="00620514" w:rsidRPr="007D4181">
        <w:rPr>
          <w:lang w:val="en-US"/>
        </w:rPr>
        <w:t xml:space="preserve"> trên các tập hợp con dữ liệu khác nhau, </w:t>
      </w:r>
      <w:r>
        <w:rPr>
          <w:lang w:val="en-US"/>
        </w:rPr>
        <w:t>bagging</w:t>
      </w:r>
      <w:r w:rsidR="00620514" w:rsidRPr="007D4181">
        <w:rPr>
          <w:lang w:val="en-US"/>
        </w:rPr>
        <w:t xml:space="preserve"> mang lại sự đa dạng giữa các mô hình. Khi các mô hình đa dạng này được kết hợp, các lỗi sẽ bị loại bỏ, dẫn đến các dự đoán ổn định và đáng tin cậy hơn.</w:t>
      </w:r>
    </w:p>
    <w:p w14:paraId="259B9F98" w14:textId="3B08CC60" w:rsidR="007B70F7" w:rsidRPr="007B70F7" w:rsidRDefault="007B70F7" w:rsidP="007B70F7">
      <w:pPr>
        <w:rPr>
          <w:lang w:val="en-US"/>
        </w:rPr>
      </w:pPr>
      <w:r w:rsidRPr="007B70F7">
        <w:rPr>
          <w:lang w:val="en-US"/>
        </w:rPr>
        <w:t xml:space="preserve">Đóng bao giúp chống lại việc </w:t>
      </w:r>
      <w:r>
        <w:rPr>
          <w:lang w:val="en-US"/>
        </w:rPr>
        <w:t>quá khớp</w:t>
      </w:r>
      <w:r w:rsidRPr="007B70F7">
        <w:rPr>
          <w:lang w:val="en-US"/>
        </w:rPr>
        <w:t xml:space="preserve"> bằng cách giảm phương sai của mô hình. Bằng cách tạo ra nhiều tập hợp con của dữ liệu huấn luyện</w:t>
      </w:r>
      <w:r w:rsidR="006C2CDD">
        <w:rPr>
          <w:lang w:val="en-US"/>
        </w:rPr>
        <w:t xml:space="preserve"> đảm bảo</w:t>
      </w:r>
      <w:r w:rsidRPr="007B70F7">
        <w:rPr>
          <w:lang w:val="en-US"/>
        </w:rPr>
        <w:t xml:space="preserve"> tập trung vào các khía cạnh</w:t>
      </w:r>
      <w:r w:rsidR="00140665">
        <w:rPr>
          <w:lang w:val="en-US"/>
        </w:rPr>
        <w:t xml:space="preserve"> hơi</w:t>
      </w:r>
      <w:r w:rsidRPr="007B70F7">
        <w:rPr>
          <w:lang w:val="en-US"/>
        </w:rPr>
        <w:t xml:space="preserve"> khác nhau của dữ liệu. Sự đa dạng này giúp nhóm khái quát hóa dữ liệu chưa nhìn thấy tốt hơn.</w:t>
      </w:r>
    </w:p>
    <w:p w14:paraId="5E464137" w14:textId="60A9C049" w:rsidR="007B70F7" w:rsidRPr="007B70F7" w:rsidRDefault="00140665" w:rsidP="007B70F7">
      <w:pPr>
        <w:rPr>
          <w:lang w:val="en-US"/>
        </w:rPr>
      </w:pPr>
      <w:r>
        <w:rPr>
          <w:lang w:val="en-US"/>
        </w:rPr>
        <w:t>Bagging</w:t>
      </w:r>
      <w:r w:rsidR="007B70F7" w:rsidRPr="007B70F7">
        <w:rPr>
          <w:lang w:val="en-US"/>
        </w:rPr>
        <w:t xml:space="preserve"> huấn luyện nhiều mô hình trên các tập con dữ liệu khác nhau nên nó có xu hướng ít nhạy cảm hơn với các điểm ngoại lệ và điểm dữ liệu nhiễu. Các ngoại lệ ít có khả năng tác động đến dự đoán tổng thể khi nhiều mô hình được kết hợp đáng kể.</w:t>
      </w:r>
    </w:p>
    <w:p w14:paraId="35261C9A" w14:textId="78DC7211" w:rsidR="000867D9" w:rsidRPr="002B3A4C" w:rsidRDefault="000867D9" w:rsidP="002B3A4C">
      <w:pPr>
        <w:ind w:firstLine="720"/>
        <w:rPr>
          <w:b/>
          <w:lang w:val="en-US"/>
        </w:rPr>
      </w:pPr>
      <w:r w:rsidRPr="002B3A4C">
        <w:rPr>
          <w:b/>
          <w:lang w:val="en-US"/>
        </w:rPr>
        <w:t>Thuật toán Bagging Regressor</w:t>
      </w:r>
    </w:p>
    <w:p w14:paraId="037DB54B" w14:textId="4AA73CE5" w:rsidR="00494194" w:rsidRPr="00494194" w:rsidRDefault="00494194" w:rsidP="007B70F7">
      <w:pPr>
        <w:pStyle w:val="ListParagraph"/>
        <w:numPr>
          <w:ilvl w:val="1"/>
          <w:numId w:val="3"/>
        </w:numPr>
        <w:rPr>
          <w:lang w:val="en-US"/>
        </w:rPr>
      </w:pPr>
      <w:r>
        <w:rPr>
          <w:lang w:val="en-US"/>
        </w:rPr>
        <w:t>Chạy thuật toán bằng những dòng lệnh sau:</w:t>
      </w:r>
    </w:p>
    <w:p w14:paraId="125FA6C4" w14:textId="6E7814C6" w:rsidR="00494194" w:rsidRDefault="00494194" w:rsidP="00494194">
      <w:pPr>
        <w:jc w:val="center"/>
        <w:rPr>
          <w:b/>
          <w:bCs/>
          <w:lang w:val="en-US"/>
        </w:rPr>
      </w:pPr>
      <w:r w:rsidRPr="00494194">
        <w:rPr>
          <w:b/>
          <w:bCs/>
          <w:noProof/>
          <w:lang w:val="en-US"/>
        </w:rPr>
        <w:lastRenderedPageBreak/>
        <w:drawing>
          <wp:inline distT="0" distB="0" distL="0" distR="0" wp14:anchorId="19CA4F49" wp14:editId="19C67B62">
            <wp:extent cx="3934374" cy="2210108"/>
            <wp:effectExtent l="0" t="0" r="9525" b="0"/>
            <wp:docPr id="352322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22355" name="Picture 1" descr="A screenshot of a computer program&#10;&#10;Description automatically generated"/>
                    <pic:cNvPicPr/>
                  </pic:nvPicPr>
                  <pic:blipFill>
                    <a:blip r:embed="rId153"/>
                    <a:stretch>
                      <a:fillRect/>
                    </a:stretch>
                  </pic:blipFill>
                  <pic:spPr>
                    <a:xfrm>
                      <a:off x="0" y="0"/>
                      <a:ext cx="3934374" cy="2210108"/>
                    </a:xfrm>
                    <a:prstGeom prst="rect">
                      <a:avLst/>
                    </a:prstGeom>
                  </pic:spPr>
                </pic:pic>
              </a:graphicData>
            </a:graphic>
          </wp:inline>
        </w:drawing>
      </w:r>
    </w:p>
    <w:p w14:paraId="14636730" w14:textId="77777777" w:rsidR="00157973" w:rsidRDefault="00157973" w:rsidP="00494194">
      <w:pPr>
        <w:jc w:val="center"/>
        <w:rPr>
          <w:b/>
          <w:bCs/>
          <w:lang w:val="en-US"/>
        </w:rPr>
      </w:pPr>
    </w:p>
    <w:p w14:paraId="22F11A56" w14:textId="2AEF88D2" w:rsidR="00157973" w:rsidRDefault="00157973" w:rsidP="00494194">
      <w:pPr>
        <w:jc w:val="center"/>
        <w:rPr>
          <w:b/>
          <w:bCs/>
          <w:lang w:val="en-US"/>
        </w:rPr>
      </w:pPr>
      <w:r w:rsidRPr="00157973">
        <w:rPr>
          <w:b/>
          <w:bCs/>
          <w:noProof/>
          <w:lang w:val="en-US"/>
        </w:rPr>
        <w:lastRenderedPageBreak/>
        <w:drawing>
          <wp:inline distT="0" distB="0" distL="0" distR="0" wp14:anchorId="4260AB98" wp14:editId="5F87CDB4">
            <wp:extent cx="5731510" cy="3698240"/>
            <wp:effectExtent l="0" t="0" r="2540" b="0"/>
            <wp:docPr id="6962160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1605" name="Picture 1" descr="A graph of a graph&#10;&#10;Description automatically generated with medium confidence"/>
                    <pic:cNvPicPr/>
                  </pic:nvPicPr>
                  <pic:blipFill>
                    <a:blip r:embed="rId154"/>
                    <a:stretch>
                      <a:fillRect/>
                    </a:stretch>
                  </pic:blipFill>
                  <pic:spPr>
                    <a:xfrm>
                      <a:off x="0" y="0"/>
                      <a:ext cx="5731510" cy="3698240"/>
                    </a:xfrm>
                    <a:prstGeom prst="rect">
                      <a:avLst/>
                    </a:prstGeom>
                  </pic:spPr>
                </pic:pic>
              </a:graphicData>
            </a:graphic>
          </wp:inline>
        </w:drawing>
      </w:r>
    </w:p>
    <w:p w14:paraId="1CEE9609" w14:textId="7B5270B5" w:rsidR="00157973" w:rsidRDefault="00157973" w:rsidP="00157973">
      <w:pPr>
        <w:rPr>
          <w:lang w:val="en-US"/>
        </w:rPr>
      </w:pPr>
      <w:r>
        <w:rPr>
          <w:lang w:val="en-US"/>
        </w:rPr>
        <w:t>Từ biểu đó trên kết luận được rằng:</w:t>
      </w:r>
    </w:p>
    <w:p w14:paraId="2AC65E69" w14:textId="6A840ED1" w:rsidR="00157973" w:rsidRDefault="002B5A9B" w:rsidP="00686F16">
      <w:pPr>
        <w:numPr>
          <w:ilvl w:val="0"/>
          <w:numId w:val="24"/>
        </w:numPr>
        <w:ind w:left="567" w:hanging="141"/>
        <w:rPr>
          <w:lang w:val="en-US"/>
        </w:rPr>
      </w:pPr>
      <w:r>
        <w:rPr>
          <w:lang w:val="en-US"/>
        </w:rPr>
        <w:t xml:space="preserve">Model Bagging có khả năng </w:t>
      </w:r>
      <w:r w:rsidR="0037289E">
        <w:t>học từ dữ liệu huấn luyện, như được thể hiện qua điểm số huấn luyện cao</w:t>
      </w:r>
      <w:r w:rsidR="0037289E">
        <w:rPr>
          <w:lang w:val="en-US"/>
        </w:rPr>
        <w:t xml:space="preserve"> trên 0.85</w:t>
      </w:r>
    </w:p>
    <w:p w14:paraId="264DA193" w14:textId="2143F0CF" w:rsidR="00FE23B5" w:rsidRPr="00FE23B5" w:rsidRDefault="00FE23B5" w:rsidP="00686F16">
      <w:pPr>
        <w:numPr>
          <w:ilvl w:val="0"/>
          <w:numId w:val="24"/>
        </w:numPr>
        <w:ind w:left="567" w:hanging="141"/>
        <w:rPr>
          <w:lang w:val="en-US"/>
        </w:rPr>
      </w:pPr>
      <w:r w:rsidRPr="00FE23B5">
        <w:rPr>
          <w:lang w:val="en-US"/>
        </w:rPr>
        <w:lastRenderedPageBreak/>
        <w:t>Điểm số xác thực tăng dần khi kích thước tập huấn luyện tăng lên, cho thấy mô hình có thể tổng quát hóa tốt với tập xác thực. Điều này</w:t>
      </w:r>
      <w:r w:rsidR="00F86611">
        <w:rPr>
          <w:lang w:val="en-US"/>
        </w:rPr>
        <w:t xml:space="preserve"> chứng tỏ</w:t>
      </w:r>
      <w:r w:rsidRPr="00FE23B5">
        <w:rPr>
          <w:lang w:val="en-US"/>
        </w:rPr>
        <w:t xml:space="preserve"> rằng mô hình không bị quá khớp với dữ liệu huấn luyện.</w:t>
      </w:r>
    </w:p>
    <w:p w14:paraId="05E230A3" w14:textId="74932AC3" w:rsidR="008C16C6" w:rsidRPr="0037289E" w:rsidRDefault="00FE23B5" w:rsidP="00686F16">
      <w:pPr>
        <w:numPr>
          <w:ilvl w:val="0"/>
          <w:numId w:val="24"/>
        </w:numPr>
        <w:ind w:left="567" w:hanging="141"/>
        <w:rPr>
          <w:lang w:val="en-US"/>
        </w:rPr>
      </w:pPr>
      <w:r w:rsidRPr="00FE23B5">
        <w:rPr>
          <w:lang w:val="en-US"/>
        </w:rPr>
        <w:t xml:space="preserve">Sự giảm nhẹ trong điểm số huấn luyện và tăng trong điểm số xác thực cho thấy mô hình cân bằng tốt giữa độ </w:t>
      </w:r>
      <w:r w:rsidR="00CA30B6">
        <w:rPr>
          <w:lang w:val="en-US"/>
        </w:rPr>
        <w:t>l</w:t>
      </w:r>
      <w:r w:rsidRPr="00FE23B5">
        <w:rPr>
          <w:lang w:val="en-US"/>
        </w:rPr>
        <w:t>ệch và phương sai. Mô hình không bị ảnh hưởng</w:t>
      </w:r>
      <w:r w:rsidR="002775A9">
        <w:rPr>
          <w:lang w:val="en-US"/>
        </w:rPr>
        <w:t xml:space="preserve"> nhiều</w:t>
      </w:r>
      <w:r w:rsidRPr="00FE23B5">
        <w:rPr>
          <w:lang w:val="en-US"/>
        </w:rPr>
        <w:t xml:space="preserve"> bởi tình trạng thiếu khớp hoặc quá khớp đáng kể.</w:t>
      </w:r>
    </w:p>
    <w:p w14:paraId="57473F52" w14:textId="77777777" w:rsidR="00A34660" w:rsidRDefault="00A34660" w:rsidP="005115BC">
      <w:pPr>
        <w:rPr>
          <w:lang w:val="en-US"/>
        </w:rPr>
      </w:pPr>
    </w:p>
    <w:p w14:paraId="176A6465" w14:textId="075EB4B5" w:rsidR="006B22CC" w:rsidRDefault="006B22CC" w:rsidP="00A34660">
      <w:pPr>
        <w:pStyle w:val="Heading1"/>
        <w:spacing w:line="360" w:lineRule="auto"/>
        <w:jc w:val="center"/>
        <w:rPr>
          <w:rFonts w:eastAsia="Times New Roman"/>
          <w:lang w:val="en-US"/>
        </w:rPr>
      </w:pPr>
      <w:r w:rsidRPr="278C96B8">
        <w:rPr>
          <w:rFonts w:eastAsia="Times New Roman"/>
        </w:rPr>
        <w:t>Chương 5. Phân tích đánh giá các thuật toán và dự báo</w:t>
      </w:r>
    </w:p>
    <w:p w14:paraId="757CE8F8" w14:textId="12CA6479" w:rsidR="00316131" w:rsidRDefault="005F6395" w:rsidP="00686F16">
      <w:pPr>
        <w:pStyle w:val="Heading2"/>
        <w:numPr>
          <w:ilvl w:val="0"/>
          <w:numId w:val="25"/>
        </w:numPr>
      </w:pPr>
      <w:r>
        <w:t xml:space="preserve">Ma trận nhầm nhẫn </w:t>
      </w:r>
    </w:p>
    <w:p w14:paraId="1EC6F010" w14:textId="77448DDC" w:rsidR="00A30561" w:rsidRPr="00A30561" w:rsidRDefault="00A30561" w:rsidP="00A30561">
      <w:pPr>
        <w:rPr>
          <w:lang w:val="en-US"/>
        </w:rPr>
      </w:pPr>
      <w:r w:rsidRPr="00A30561">
        <w:rPr>
          <w:noProof/>
          <w:lang w:val="en-US"/>
        </w:rPr>
        <w:lastRenderedPageBreak/>
        <w:drawing>
          <wp:inline distT="0" distB="0" distL="0" distR="0" wp14:anchorId="1C0327D6" wp14:editId="49174845">
            <wp:extent cx="5731510" cy="4466590"/>
            <wp:effectExtent l="0" t="0" r="2540" b="0"/>
            <wp:docPr id="65158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5229" name=""/>
                    <pic:cNvPicPr/>
                  </pic:nvPicPr>
                  <pic:blipFill>
                    <a:blip r:embed="rId155"/>
                    <a:stretch>
                      <a:fillRect/>
                    </a:stretch>
                  </pic:blipFill>
                  <pic:spPr>
                    <a:xfrm>
                      <a:off x="0" y="0"/>
                      <a:ext cx="5731510" cy="4466590"/>
                    </a:xfrm>
                    <a:prstGeom prst="rect">
                      <a:avLst/>
                    </a:prstGeom>
                  </pic:spPr>
                </pic:pic>
              </a:graphicData>
            </a:graphic>
          </wp:inline>
        </w:drawing>
      </w:r>
    </w:p>
    <w:p w14:paraId="510C534D" w14:textId="06F8FF6A" w:rsidR="00580C5A" w:rsidRPr="00A30561" w:rsidRDefault="00C06D8A" w:rsidP="00A30561">
      <w:pPr>
        <w:rPr>
          <w:lang w:val="en-US"/>
        </w:rPr>
      </w:pPr>
      <w:r w:rsidRPr="00C06D8A">
        <w:rPr>
          <w:noProof/>
          <w:lang w:val="en-US"/>
        </w:rPr>
        <w:lastRenderedPageBreak/>
        <w:drawing>
          <wp:inline distT="0" distB="0" distL="0" distR="0" wp14:anchorId="196B4187" wp14:editId="35EB20A6">
            <wp:extent cx="5731510" cy="4575175"/>
            <wp:effectExtent l="0" t="0" r="2540" b="0"/>
            <wp:docPr id="82514954"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4954" name="Picture 1" descr="A blue square with white text&#10;&#10;Description automatically generated"/>
                    <pic:cNvPicPr/>
                  </pic:nvPicPr>
                  <pic:blipFill>
                    <a:blip r:embed="rId156"/>
                    <a:stretch>
                      <a:fillRect/>
                    </a:stretch>
                  </pic:blipFill>
                  <pic:spPr>
                    <a:xfrm>
                      <a:off x="0" y="0"/>
                      <a:ext cx="5731510" cy="4575175"/>
                    </a:xfrm>
                    <a:prstGeom prst="rect">
                      <a:avLst/>
                    </a:prstGeom>
                  </pic:spPr>
                </pic:pic>
              </a:graphicData>
            </a:graphic>
          </wp:inline>
        </w:drawing>
      </w:r>
    </w:p>
    <w:p w14:paraId="5C4EBE3E" w14:textId="7DECC721" w:rsidR="00C06D8A" w:rsidRPr="00A30561" w:rsidRDefault="00CD3567" w:rsidP="00A30561">
      <w:pPr>
        <w:rPr>
          <w:lang w:val="en-US"/>
        </w:rPr>
      </w:pPr>
      <w:r w:rsidRPr="00CD3567">
        <w:rPr>
          <w:noProof/>
          <w:lang w:val="en-US"/>
        </w:rPr>
        <w:lastRenderedPageBreak/>
        <w:drawing>
          <wp:inline distT="0" distB="0" distL="0" distR="0" wp14:anchorId="7FA03099" wp14:editId="396A5ECE">
            <wp:extent cx="5731510" cy="4579620"/>
            <wp:effectExtent l="0" t="0" r="2540" b="0"/>
            <wp:docPr id="629783010"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83010" name="Picture 1" descr="A blue square with white text&#10;&#10;Description automatically generated"/>
                    <pic:cNvPicPr/>
                  </pic:nvPicPr>
                  <pic:blipFill>
                    <a:blip r:embed="rId157"/>
                    <a:stretch>
                      <a:fillRect/>
                    </a:stretch>
                  </pic:blipFill>
                  <pic:spPr>
                    <a:xfrm>
                      <a:off x="0" y="0"/>
                      <a:ext cx="5731510" cy="4579620"/>
                    </a:xfrm>
                    <a:prstGeom prst="rect">
                      <a:avLst/>
                    </a:prstGeom>
                  </pic:spPr>
                </pic:pic>
              </a:graphicData>
            </a:graphic>
          </wp:inline>
        </w:drawing>
      </w:r>
    </w:p>
    <w:p w14:paraId="340ED25C" w14:textId="639699D2" w:rsidR="00CD3567" w:rsidRPr="00A30561" w:rsidRDefault="00813AAB" w:rsidP="00A30561">
      <w:pPr>
        <w:rPr>
          <w:lang w:val="en-US"/>
        </w:rPr>
      </w:pPr>
      <w:r w:rsidRPr="00813AAB">
        <w:rPr>
          <w:noProof/>
          <w:lang w:val="en-US"/>
        </w:rPr>
        <w:lastRenderedPageBreak/>
        <w:drawing>
          <wp:inline distT="0" distB="0" distL="0" distR="0" wp14:anchorId="2397F092" wp14:editId="1D204823">
            <wp:extent cx="5731510" cy="4599940"/>
            <wp:effectExtent l="0" t="0" r="2540" b="0"/>
            <wp:docPr id="598943110"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3110" name="Picture 1" descr="A blue square with white text&#10;&#10;Description automatically generated"/>
                    <pic:cNvPicPr/>
                  </pic:nvPicPr>
                  <pic:blipFill>
                    <a:blip r:embed="rId158"/>
                    <a:stretch>
                      <a:fillRect/>
                    </a:stretch>
                  </pic:blipFill>
                  <pic:spPr>
                    <a:xfrm>
                      <a:off x="0" y="0"/>
                      <a:ext cx="5731510" cy="4599940"/>
                    </a:xfrm>
                    <a:prstGeom prst="rect">
                      <a:avLst/>
                    </a:prstGeom>
                  </pic:spPr>
                </pic:pic>
              </a:graphicData>
            </a:graphic>
          </wp:inline>
        </w:drawing>
      </w:r>
    </w:p>
    <w:p w14:paraId="40FFA82F" w14:textId="52A67409" w:rsidR="00E03F4A" w:rsidRDefault="00E03F4A" w:rsidP="00A30561">
      <w:pPr>
        <w:rPr>
          <w:lang w:val="en-US"/>
        </w:rPr>
      </w:pPr>
      <w:r w:rsidRPr="00E03F4A">
        <w:rPr>
          <w:noProof/>
          <w:lang w:val="en-US"/>
        </w:rPr>
        <w:lastRenderedPageBreak/>
        <w:drawing>
          <wp:inline distT="0" distB="0" distL="0" distR="0" wp14:anchorId="56BE6079" wp14:editId="54CED9AE">
            <wp:extent cx="5731510" cy="4550410"/>
            <wp:effectExtent l="0" t="0" r="2540" b="2540"/>
            <wp:docPr id="2099878032"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8032" name="Picture 1" descr="A blue square with white text&#10;&#10;Description automatically generated"/>
                    <pic:cNvPicPr/>
                  </pic:nvPicPr>
                  <pic:blipFill>
                    <a:blip r:embed="rId159"/>
                    <a:stretch>
                      <a:fillRect/>
                    </a:stretch>
                  </pic:blipFill>
                  <pic:spPr>
                    <a:xfrm>
                      <a:off x="0" y="0"/>
                      <a:ext cx="5731510" cy="4550410"/>
                    </a:xfrm>
                    <a:prstGeom prst="rect">
                      <a:avLst/>
                    </a:prstGeom>
                  </pic:spPr>
                </pic:pic>
              </a:graphicData>
            </a:graphic>
          </wp:inline>
        </w:drawing>
      </w:r>
    </w:p>
    <w:p w14:paraId="002C15F6" w14:textId="07146056" w:rsidR="00762851" w:rsidRPr="00A30561" w:rsidRDefault="00762851" w:rsidP="00A30561">
      <w:pPr>
        <w:rPr>
          <w:lang w:val="en-US"/>
        </w:rPr>
      </w:pPr>
      <w:r w:rsidRPr="00762851">
        <w:rPr>
          <w:noProof/>
          <w:lang w:val="en-US"/>
        </w:rPr>
        <w:lastRenderedPageBreak/>
        <w:drawing>
          <wp:inline distT="0" distB="0" distL="0" distR="0" wp14:anchorId="33C0761F" wp14:editId="0E3567D7">
            <wp:extent cx="5731510" cy="4586605"/>
            <wp:effectExtent l="0" t="0" r="2540" b="4445"/>
            <wp:docPr id="1677418520"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18520" name="Picture 1" descr="A blue square with white text&#10;&#10;Description automatically generated"/>
                    <pic:cNvPicPr/>
                  </pic:nvPicPr>
                  <pic:blipFill>
                    <a:blip r:embed="rId160"/>
                    <a:stretch>
                      <a:fillRect/>
                    </a:stretch>
                  </pic:blipFill>
                  <pic:spPr>
                    <a:xfrm>
                      <a:off x="0" y="0"/>
                      <a:ext cx="5731510" cy="4586605"/>
                    </a:xfrm>
                    <a:prstGeom prst="rect">
                      <a:avLst/>
                    </a:prstGeom>
                  </pic:spPr>
                </pic:pic>
              </a:graphicData>
            </a:graphic>
          </wp:inline>
        </w:drawing>
      </w:r>
    </w:p>
    <w:p w14:paraId="318E0A99" w14:textId="288C5BA3" w:rsidR="007B0789" w:rsidRDefault="007B0789" w:rsidP="00686F16">
      <w:pPr>
        <w:pStyle w:val="Heading2"/>
        <w:numPr>
          <w:ilvl w:val="0"/>
          <w:numId w:val="25"/>
        </w:numPr>
      </w:pPr>
      <w:r>
        <w:lastRenderedPageBreak/>
        <w:t>Đánh giá về thời gian chạy thuật toán</w:t>
      </w:r>
    </w:p>
    <w:p w14:paraId="196B0CF3" w14:textId="2FCE12D4" w:rsidR="005324E9" w:rsidRDefault="005324E9" w:rsidP="005324E9">
      <w:pPr>
        <w:rPr>
          <w:lang w:val="en-US"/>
        </w:rPr>
      </w:pPr>
      <w:r w:rsidRPr="005324E9">
        <w:rPr>
          <w:noProof/>
          <w:lang w:val="en-US"/>
        </w:rPr>
        <w:drawing>
          <wp:inline distT="0" distB="0" distL="0" distR="0" wp14:anchorId="0FB51CA5" wp14:editId="2F21A56C">
            <wp:extent cx="5731510" cy="3294380"/>
            <wp:effectExtent l="0" t="0" r="2540" b="1270"/>
            <wp:docPr id="1148010040" name="Picture 1" descr="A graph with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0040" name="Picture 1" descr="A graph with blue and white bars&#10;&#10;Description automatically generated with medium confidence"/>
                    <pic:cNvPicPr/>
                  </pic:nvPicPr>
                  <pic:blipFill>
                    <a:blip r:embed="rId161"/>
                    <a:stretch>
                      <a:fillRect/>
                    </a:stretch>
                  </pic:blipFill>
                  <pic:spPr>
                    <a:xfrm>
                      <a:off x="0" y="0"/>
                      <a:ext cx="5731510" cy="3294380"/>
                    </a:xfrm>
                    <a:prstGeom prst="rect">
                      <a:avLst/>
                    </a:prstGeom>
                  </pic:spPr>
                </pic:pic>
              </a:graphicData>
            </a:graphic>
          </wp:inline>
        </w:drawing>
      </w:r>
    </w:p>
    <w:p w14:paraId="3907FC03" w14:textId="29EBE707" w:rsidR="00182E0A" w:rsidRDefault="00182E0A" w:rsidP="00686F16">
      <w:pPr>
        <w:pStyle w:val="ListParagraph"/>
        <w:numPr>
          <w:ilvl w:val="0"/>
          <w:numId w:val="24"/>
        </w:numPr>
        <w:rPr>
          <w:lang w:val="en-US"/>
        </w:rPr>
      </w:pPr>
      <w:r w:rsidRPr="00182E0A">
        <w:rPr>
          <w:lang w:val="en-US"/>
        </w:rPr>
        <w:t>Thời gian chạy thuật toán Random Forest là lớn nhất</w:t>
      </w:r>
      <w:r w:rsidR="00722B71">
        <w:rPr>
          <w:lang w:val="en-US"/>
        </w:rPr>
        <w:t>.</w:t>
      </w:r>
    </w:p>
    <w:p w14:paraId="69AA0E0D" w14:textId="5A0AB8BB" w:rsidR="00182E0A" w:rsidRPr="00182E0A" w:rsidRDefault="00837587" w:rsidP="00686F16">
      <w:pPr>
        <w:pStyle w:val="ListParagraph"/>
        <w:numPr>
          <w:ilvl w:val="0"/>
          <w:numId w:val="24"/>
        </w:numPr>
        <w:rPr>
          <w:lang w:val="en-US"/>
        </w:rPr>
      </w:pPr>
      <w:r>
        <w:rPr>
          <w:lang w:val="en-US"/>
        </w:rPr>
        <w:t>Hai thuật toán SVM và Naïve Bayes có thời gian chạy gần như = 0</w:t>
      </w:r>
      <w:r w:rsidR="00722B71">
        <w:rPr>
          <w:lang w:val="en-US"/>
        </w:rPr>
        <w:t>.</w:t>
      </w:r>
    </w:p>
    <w:p w14:paraId="37AF2B41" w14:textId="70CCBFD8" w:rsidR="00DC0EEC" w:rsidRPr="005F6395" w:rsidRDefault="008863BA" w:rsidP="00686F16">
      <w:pPr>
        <w:pStyle w:val="Heading2"/>
        <w:numPr>
          <w:ilvl w:val="0"/>
          <w:numId w:val="25"/>
        </w:numPr>
      </w:pPr>
      <w:r>
        <w:lastRenderedPageBreak/>
        <w:t>Đánh giá về độ chính xác của thuật toán</w:t>
      </w:r>
    </w:p>
    <w:p w14:paraId="2F2597C0" w14:textId="77777777" w:rsidR="009B0C31" w:rsidRDefault="00757369" w:rsidP="009B0C31">
      <w:pPr>
        <w:keepNext/>
      </w:pPr>
      <w:r w:rsidRPr="00757369">
        <w:rPr>
          <w:noProof/>
          <w:lang w:val="en-US"/>
        </w:rPr>
        <w:drawing>
          <wp:inline distT="0" distB="0" distL="0" distR="0" wp14:anchorId="4C6D8294" wp14:editId="20374C06">
            <wp:extent cx="3486637" cy="3353268"/>
            <wp:effectExtent l="0" t="0" r="0" b="0"/>
            <wp:docPr id="194495284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52840" name="Picture 1" descr="A graph of a graph&#10;&#10;Description automatically generated"/>
                    <pic:cNvPicPr/>
                  </pic:nvPicPr>
                  <pic:blipFill>
                    <a:blip r:embed="rId162"/>
                    <a:stretch>
                      <a:fillRect/>
                    </a:stretch>
                  </pic:blipFill>
                  <pic:spPr>
                    <a:xfrm>
                      <a:off x="0" y="0"/>
                      <a:ext cx="3486637" cy="3353268"/>
                    </a:xfrm>
                    <a:prstGeom prst="rect">
                      <a:avLst/>
                    </a:prstGeom>
                  </pic:spPr>
                </pic:pic>
              </a:graphicData>
            </a:graphic>
          </wp:inline>
        </w:drawing>
      </w:r>
    </w:p>
    <w:p w14:paraId="2D773106" w14:textId="5567BBDE" w:rsidR="009A565A" w:rsidRPr="009A565A" w:rsidRDefault="009A565A" w:rsidP="00686F16">
      <w:pPr>
        <w:pStyle w:val="ListParagraph"/>
        <w:numPr>
          <w:ilvl w:val="0"/>
          <w:numId w:val="24"/>
        </w:numPr>
        <w:rPr>
          <w:lang w:eastAsia="vi-VN"/>
        </w:rPr>
      </w:pPr>
      <w:r w:rsidRPr="009A565A">
        <w:rPr>
          <w:lang w:eastAsia="vi-VN"/>
        </w:rPr>
        <w:t>T</w:t>
      </w:r>
      <w:r>
        <w:rPr>
          <w:lang w:val="en-US" w:eastAsia="vi-VN"/>
        </w:rPr>
        <w:t xml:space="preserve">huật toán Bagging Regressor và Random </w:t>
      </w:r>
      <w:r w:rsidR="00D02FD2">
        <w:rPr>
          <w:lang w:val="en-US" w:eastAsia="vi-VN"/>
        </w:rPr>
        <w:t xml:space="preserve">forest </w:t>
      </w:r>
      <w:r w:rsidR="00756D29">
        <w:rPr>
          <w:lang w:val="en-US" w:eastAsia="vi-VN"/>
        </w:rPr>
        <w:t>t</w:t>
      </w:r>
      <w:r w:rsidRPr="009A565A">
        <w:rPr>
          <w:lang w:eastAsia="vi-VN"/>
        </w:rPr>
        <w:t>hường có độ chính xác cao nhất với chỉ số MAE thấp, cho thấy rằng chúng dự đoán rất gần với giá trị thực tế.</w:t>
      </w:r>
    </w:p>
    <w:p w14:paraId="7938EAC7" w14:textId="13EBB47A" w:rsidR="009A565A" w:rsidRPr="009A565A" w:rsidRDefault="009A565A" w:rsidP="00686F16">
      <w:pPr>
        <w:pStyle w:val="ListParagraph"/>
        <w:numPr>
          <w:ilvl w:val="0"/>
          <w:numId w:val="24"/>
        </w:numPr>
        <w:rPr>
          <w:lang w:eastAsia="vi-VN"/>
        </w:rPr>
      </w:pPr>
      <w:r w:rsidRPr="009B0C31">
        <w:rPr>
          <w:lang w:val="en-US" w:eastAsia="vi-VN"/>
        </w:rPr>
        <w:t xml:space="preserve">Thuật toán Decision Tree và KNN </w:t>
      </w:r>
      <w:r w:rsidRPr="009A565A">
        <w:rPr>
          <w:lang w:eastAsia="vi-VN"/>
        </w:rPr>
        <w:t>có thể có MAE cao hơn một chút, chỉ ra rằng chúng có thể ít chính xác hơn trong một số trường hợp.</w:t>
      </w:r>
    </w:p>
    <w:p w14:paraId="725097CC" w14:textId="5CF5FE2C" w:rsidR="009A565A" w:rsidRPr="009A565A" w:rsidRDefault="009A565A" w:rsidP="00686F16">
      <w:pPr>
        <w:pStyle w:val="ListParagraph"/>
        <w:numPr>
          <w:ilvl w:val="0"/>
          <w:numId w:val="24"/>
        </w:numPr>
        <w:rPr>
          <w:lang w:eastAsia="vi-VN"/>
        </w:rPr>
      </w:pPr>
      <w:r w:rsidRPr="009B0C31">
        <w:rPr>
          <w:lang w:val="en-US" w:eastAsia="vi-VN"/>
        </w:rPr>
        <w:lastRenderedPageBreak/>
        <w:t xml:space="preserve">Thuật toán SVM và </w:t>
      </w:r>
      <w:r w:rsidR="009B0C31" w:rsidRPr="009B0C31">
        <w:rPr>
          <w:lang w:val="en-US" w:eastAsia="vi-VN"/>
        </w:rPr>
        <w:t>Naïve Bayes</w:t>
      </w:r>
      <w:r w:rsidRPr="009B0C31">
        <w:rPr>
          <w:lang w:val="en-US" w:eastAsia="vi-VN"/>
        </w:rPr>
        <w:t xml:space="preserve"> </w:t>
      </w:r>
      <w:r w:rsidRPr="009A565A">
        <w:rPr>
          <w:lang w:eastAsia="vi-VN"/>
        </w:rPr>
        <w:t>cũng hoạt động tốt, nhưng hiệu suất của SVM phụ thuộc nhiều vào việc chọn đúng tham số, trong khi Bayesian Ridge mang lại sự ổn định trong dự đoán.</w:t>
      </w:r>
    </w:p>
    <w:p w14:paraId="18DC6226" w14:textId="77777777" w:rsidR="009A565A" w:rsidRPr="009A565A" w:rsidRDefault="009A565A" w:rsidP="00D02FD2">
      <w:pPr>
        <w:rPr>
          <w:lang w:eastAsia="vi-VN"/>
        </w:rPr>
      </w:pPr>
      <w:r w:rsidRPr="009A565A">
        <w:rPr>
          <w:lang w:eastAsia="vi-VN"/>
        </w:rPr>
        <w:t>Khi so sánh các mô hình này, chỉ số MAE thấp hơn đồng nghĩa với độ chính xác cao hơn, do đó, lựa chọn mô hình có MAE thấp nhất là lựa chọn tốt nhất cho mục tiêu dự đoán chính xác.</w:t>
      </w:r>
    </w:p>
    <w:p w14:paraId="4686FD60" w14:textId="2451B5DB" w:rsidR="00757369" w:rsidRPr="00A729AE" w:rsidRDefault="00757369" w:rsidP="00A729AE">
      <w:pPr>
        <w:rPr>
          <w:lang w:val="en-US"/>
        </w:rPr>
      </w:pPr>
    </w:p>
    <w:p w14:paraId="4A3A50CD" w14:textId="2912EE89" w:rsidR="008863BA" w:rsidRDefault="002E24B2" w:rsidP="00686F16">
      <w:pPr>
        <w:pStyle w:val="Heading2"/>
        <w:numPr>
          <w:ilvl w:val="0"/>
          <w:numId w:val="25"/>
        </w:numPr>
      </w:pPr>
      <w:r>
        <w:lastRenderedPageBreak/>
        <w:t>Đánh giá thuật toán</w:t>
      </w:r>
    </w:p>
    <w:p w14:paraId="4D3AF5D4" w14:textId="53DA5186" w:rsidR="00A90ACB" w:rsidRDefault="00FC4780" w:rsidP="00686F16">
      <w:pPr>
        <w:pStyle w:val="Heading3"/>
        <w:numPr>
          <w:ilvl w:val="0"/>
          <w:numId w:val="26"/>
        </w:numPr>
        <w:rPr>
          <w:lang w:val="en-US"/>
        </w:rPr>
      </w:pPr>
      <w:r>
        <w:rPr>
          <w:lang w:val="en-US"/>
        </w:rPr>
        <w:t>So sánh thời gian chạy</w:t>
      </w:r>
    </w:p>
    <w:p w14:paraId="116113EB" w14:textId="1F667FA6" w:rsidR="00FC4780" w:rsidRDefault="00FC4780" w:rsidP="00FC4780">
      <w:pPr>
        <w:pStyle w:val="ListParagraph"/>
        <w:jc w:val="center"/>
        <w:rPr>
          <w:lang w:val="en-US"/>
        </w:rPr>
      </w:pPr>
      <w:r w:rsidRPr="00FC4780">
        <w:rPr>
          <w:noProof/>
          <w:lang w:val="en-US"/>
        </w:rPr>
        <w:drawing>
          <wp:inline distT="0" distB="0" distL="0" distR="0" wp14:anchorId="3A3BD534" wp14:editId="48381E52">
            <wp:extent cx="3295650" cy="3170499"/>
            <wp:effectExtent l="0" t="0" r="0" b="0"/>
            <wp:docPr id="1745632900"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2900" name="Picture 1" descr="A graph with numbers and a bar&#10;&#10;Description automatically generated"/>
                    <pic:cNvPicPr/>
                  </pic:nvPicPr>
                  <pic:blipFill>
                    <a:blip r:embed="rId163"/>
                    <a:stretch>
                      <a:fillRect/>
                    </a:stretch>
                  </pic:blipFill>
                  <pic:spPr>
                    <a:xfrm>
                      <a:off x="0" y="0"/>
                      <a:ext cx="3300176" cy="3174853"/>
                    </a:xfrm>
                    <a:prstGeom prst="rect">
                      <a:avLst/>
                    </a:prstGeom>
                  </pic:spPr>
                </pic:pic>
              </a:graphicData>
            </a:graphic>
          </wp:inline>
        </w:drawing>
      </w:r>
    </w:p>
    <w:p w14:paraId="3C992095" w14:textId="5BC1FD4C" w:rsidR="00FC4780" w:rsidRPr="005115BC" w:rsidRDefault="00C25E2A" w:rsidP="00FC4780">
      <w:pPr>
        <w:pStyle w:val="ListParagraph"/>
        <w:rPr>
          <w:lang w:val="en-US"/>
        </w:rPr>
      </w:pPr>
      <w:r>
        <w:rPr>
          <w:lang w:val="en-US"/>
        </w:rPr>
        <w:t>Ta thấy được rằng</w:t>
      </w:r>
      <w:r w:rsidR="007025FC">
        <w:rPr>
          <w:lang w:val="en-US"/>
        </w:rPr>
        <w:t xml:space="preserve"> thuật toán SVM tốn nhiều thời gian</w:t>
      </w:r>
      <w:r w:rsidR="005B0E18">
        <w:rPr>
          <w:lang w:val="en-US"/>
        </w:rPr>
        <w:t xml:space="preserve"> nhất</w:t>
      </w:r>
      <w:r w:rsidR="007D5195">
        <w:rPr>
          <w:lang w:val="en-US"/>
        </w:rPr>
        <w:t xml:space="preserve">. Điều này do rằng thuật toán không phù hợp </w:t>
      </w:r>
      <w:r w:rsidR="00824317">
        <w:rPr>
          <w:lang w:val="en-US"/>
        </w:rPr>
        <w:t xml:space="preserve">với bộ dữ liệu quy mô lớn vì biến đổi chiều không gian </w:t>
      </w:r>
      <w:r w:rsidR="001B017D">
        <w:t>O(n^2)</w:t>
      </w:r>
      <w:r w:rsidR="001B017D">
        <w:rPr>
          <w:lang w:val="en-US"/>
        </w:rPr>
        <w:t xml:space="preserve"> và thời gian </w:t>
      </w:r>
      <w:r w:rsidR="001B017D">
        <w:t>O(n^</w:t>
      </w:r>
      <w:r w:rsidR="001B017D">
        <w:rPr>
          <w:lang w:val="en-US"/>
        </w:rPr>
        <w:t>3</w:t>
      </w:r>
      <w:r w:rsidR="001B017D">
        <w:t>)</w:t>
      </w:r>
      <w:r w:rsidR="005115BC">
        <w:rPr>
          <w:lang w:val="en-US"/>
        </w:rPr>
        <w:t xml:space="preserve"> [1]</w:t>
      </w:r>
    </w:p>
    <w:p w14:paraId="47D0486E" w14:textId="5F1132DC" w:rsidR="001B017D" w:rsidRDefault="00334443" w:rsidP="00334443">
      <w:pPr>
        <w:pStyle w:val="Heading3"/>
        <w:rPr>
          <w:lang w:val="en-US"/>
        </w:rPr>
      </w:pPr>
      <w:r>
        <w:rPr>
          <w:lang w:val="en-US"/>
        </w:rPr>
        <w:t>2.</w:t>
      </w:r>
      <w:r w:rsidR="001B017D" w:rsidRPr="00334443">
        <w:rPr>
          <w:lang w:val="en-US"/>
        </w:rPr>
        <w:t>So sánh độ chính xác</w:t>
      </w:r>
      <w:r>
        <w:rPr>
          <w:lang w:val="en-US"/>
        </w:rPr>
        <w:t xml:space="preserve"> của thuật toán</w:t>
      </w:r>
    </w:p>
    <w:p w14:paraId="2A02A6CA" w14:textId="0455EF92" w:rsidR="00975764" w:rsidRDefault="00975764" w:rsidP="00975764">
      <w:pPr>
        <w:rPr>
          <w:lang w:val="en-US"/>
        </w:rPr>
      </w:pPr>
      <w:r>
        <w:rPr>
          <w:lang w:val="en-US"/>
        </w:rPr>
        <w:t>Cây quyết định ID3</w:t>
      </w:r>
    </w:p>
    <w:p w14:paraId="40551E7E" w14:textId="725EDAE4" w:rsidR="00975764" w:rsidRDefault="00975764" w:rsidP="00975764">
      <w:pPr>
        <w:rPr>
          <w:lang w:val="en-US"/>
        </w:rPr>
      </w:pPr>
      <w:r w:rsidRPr="00975764">
        <w:rPr>
          <w:noProof/>
          <w:lang w:val="en-US"/>
        </w:rPr>
        <w:lastRenderedPageBreak/>
        <w:drawing>
          <wp:inline distT="0" distB="0" distL="0" distR="0" wp14:anchorId="3C004E58" wp14:editId="72CA6700">
            <wp:extent cx="1562318" cy="428685"/>
            <wp:effectExtent l="0" t="0" r="0" b="9525"/>
            <wp:docPr id="105386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9666" name=""/>
                    <pic:cNvPicPr/>
                  </pic:nvPicPr>
                  <pic:blipFill>
                    <a:blip r:embed="rId164"/>
                    <a:stretch>
                      <a:fillRect/>
                    </a:stretch>
                  </pic:blipFill>
                  <pic:spPr>
                    <a:xfrm>
                      <a:off x="0" y="0"/>
                      <a:ext cx="1562318" cy="428685"/>
                    </a:xfrm>
                    <a:prstGeom prst="rect">
                      <a:avLst/>
                    </a:prstGeom>
                  </pic:spPr>
                </pic:pic>
              </a:graphicData>
            </a:graphic>
          </wp:inline>
        </w:drawing>
      </w:r>
    </w:p>
    <w:p w14:paraId="3931EA6F" w14:textId="66105DE7" w:rsidR="00A44A74" w:rsidRDefault="00A44A74" w:rsidP="00975764">
      <w:pPr>
        <w:rPr>
          <w:lang w:val="en-US"/>
        </w:rPr>
      </w:pPr>
      <w:r>
        <w:rPr>
          <w:lang w:val="en-US"/>
        </w:rPr>
        <w:t>Knn:</w:t>
      </w:r>
    </w:p>
    <w:p w14:paraId="23ECE91F" w14:textId="646FCA2D" w:rsidR="00A44A74" w:rsidRDefault="00A44A74" w:rsidP="00975764">
      <w:pPr>
        <w:rPr>
          <w:lang w:val="en-US"/>
        </w:rPr>
      </w:pPr>
      <w:r w:rsidRPr="00A44A74">
        <w:rPr>
          <w:noProof/>
          <w:lang w:val="en-US"/>
        </w:rPr>
        <w:drawing>
          <wp:inline distT="0" distB="0" distL="0" distR="0" wp14:anchorId="2FAC12C4" wp14:editId="7758AAB0">
            <wp:extent cx="1743318" cy="247685"/>
            <wp:effectExtent l="0" t="0" r="0" b="0"/>
            <wp:docPr id="40975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3285" name=""/>
                    <pic:cNvPicPr/>
                  </pic:nvPicPr>
                  <pic:blipFill>
                    <a:blip r:embed="rId165"/>
                    <a:stretch>
                      <a:fillRect/>
                    </a:stretch>
                  </pic:blipFill>
                  <pic:spPr>
                    <a:xfrm>
                      <a:off x="0" y="0"/>
                      <a:ext cx="1743318" cy="247685"/>
                    </a:xfrm>
                    <a:prstGeom prst="rect">
                      <a:avLst/>
                    </a:prstGeom>
                  </pic:spPr>
                </pic:pic>
              </a:graphicData>
            </a:graphic>
          </wp:inline>
        </w:drawing>
      </w:r>
    </w:p>
    <w:p w14:paraId="43DAF734" w14:textId="2798BFCB" w:rsidR="00975764" w:rsidRPr="00975764" w:rsidRDefault="00975764" w:rsidP="00975764">
      <w:pPr>
        <w:rPr>
          <w:lang w:val="en-US"/>
        </w:rPr>
      </w:pPr>
      <w:r>
        <w:rPr>
          <w:lang w:val="en-US"/>
        </w:rPr>
        <w:t>Random Forest</w:t>
      </w:r>
    </w:p>
    <w:p w14:paraId="6BB53FB8" w14:textId="36B3CEBF" w:rsidR="00334443" w:rsidRDefault="00334443" w:rsidP="00334443">
      <w:pPr>
        <w:rPr>
          <w:lang w:val="en-US"/>
        </w:rPr>
      </w:pPr>
      <w:r w:rsidRPr="00334443">
        <w:rPr>
          <w:noProof/>
          <w:lang w:val="en-US"/>
        </w:rPr>
        <w:drawing>
          <wp:inline distT="0" distB="0" distL="0" distR="0" wp14:anchorId="2B0F542C" wp14:editId="1EC4E033">
            <wp:extent cx="2448267" cy="514422"/>
            <wp:effectExtent l="0" t="0" r="0" b="0"/>
            <wp:docPr id="1603185565"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85565" name="Picture 1" descr="A number of numbers and symbols&#10;&#10;Description automatically generated with medium confidence"/>
                    <pic:cNvPicPr/>
                  </pic:nvPicPr>
                  <pic:blipFill>
                    <a:blip r:embed="rId166"/>
                    <a:stretch>
                      <a:fillRect/>
                    </a:stretch>
                  </pic:blipFill>
                  <pic:spPr>
                    <a:xfrm>
                      <a:off x="0" y="0"/>
                      <a:ext cx="2448267" cy="514422"/>
                    </a:xfrm>
                    <a:prstGeom prst="rect">
                      <a:avLst/>
                    </a:prstGeom>
                  </pic:spPr>
                </pic:pic>
              </a:graphicData>
            </a:graphic>
          </wp:inline>
        </w:drawing>
      </w:r>
    </w:p>
    <w:p w14:paraId="31A14F9E" w14:textId="708668AD" w:rsidR="009268C5" w:rsidRDefault="009268C5" w:rsidP="00334443">
      <w:pPr>
        <w:rPr>
          <w:lang w:val="en-US"/>
        </w:rPr>
      </w:pPr>
      <w:r>
        <w:rPr>
          <w:lang w:val="en-US"/>
        </w:rPr>
        <w:t>SVM:</w:t>
      </w:r>
    </w:p>
    <w:p w14:paraId="576FB117" w14:textId="4541773E" w:rsidR="004061AF" w:rsidRDefault="004061AF" w:rsidP="00334443">
      <w:pPr>
        <w:rPr>
          <w:lang w:val="en-US"/>
        </w:rPr>
      </w:pPr>
      <w:r w:rsidRPr="004061AF">
        <w:rPr>
          <w:noProof/>
          <w:lang w:val="en-US"/>
        </w:rPr>
        <w:drawing>
          <wp:inline distT="0" distB="0" distL="0" distR="0" wp14:anchorId="7B885A1D" wp14:editId="38F60D83">
            <wp:extent cx="2029108" cy="219106"/>
            <wp:effectExtent l="0" t="0" r="0" b="9525"/>
            <wp:docPr id="82598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0941" name=""/>
                    <pic:cNvPicPr/>
                  </pic:nvPicPr>
                  <pic:blipFill>
                    <a:blip r:embed="rId167"/>
                    <a:stretch>
                      <a:fillRect/>
                    </a:stretch>
                  </pic:blipFill>
                  <pic:spPr>
                    <a:xfrm>
                      <a:off x="0" y="0"/>
                      <a:ext cx="2029108" cy="219106"/>
                    </a:xfrm>
                    <a:prstGeom prst="rect">
                      <a:avLst/>
                    </a:prstGeom>
                  </pic:spPr>
                </pic:pic>
              </a:graphicData>
            </a:graphic>
          </wp:inline>
        </w:drawing>
      </w:r>
    </w:p>
    <w:p w14:paraId="55121C34" w14:textId="32D0DB72" w:rsidR="007A7093" w:rsidRDefault="007A7093" w:rsidP="00334443">
      <w:pPr>
        <w:rPr>
          <w:lang w:val="en-US" w:eastAsia="vi-VN"/>
        </w:rPr>
      </w:pPr>
      <w:r w:rsidRPr="009B0C31">
        <w:rPr>
          <w:lang w:val="en-US" w:eastAsia="vi-VN"/>
        </w:rPr>
        <w:t>Naïve Bayes</w:t>
      </w:r>
    </w:p>
    <w:p w14:paraId="2161E3F9" w14:textId="12DFC7B0" w:rsidR="00743C5C" w:rsidRDefault="00743C5C" w:rsidP="00334443">
      <w:pPr>
        <w:rPr>
          <w:lang w:val="en-US"/>
        </w:rPr>
      </w:pPr>
      <w:r w:rsidRPr="00743C5C">
        <w:rPr>
          <w:noProof/>
          <w:lang w:val="en-US"/>
        </w:rPr>
        <w:drawing>
          <wp:inline distT="0" distB="0" distL="0" distR="0" wp14:anchorId="2DFC5B91" wp14:editId="45519F18">
            <wp:extent cx="2057687" cy="190527"/>
            <wp:effectExtent l="0" t="0" r="0" b="0"/>
            <wp:docPr id="8972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2247" name=""/>
                    <pic:cNvPicPr/>
                  </pic:nvPicPr>
                  <pic:blipFill>
                    <a:blip r:embed="rId168"/>
                    <a:stretch>
                      <a:fillRect/>
                    </a:stretch>
                  </pic:blipFill>
                  <pic:spPr>
                    <a:xfrm>
                      <a:off x="0" y="0"/>
                      <a:ext cx="2057687" cy="190527"/>
                    </a:xfrm>
                    <a:prstGeom prst="rect">
                      <a:avLst/>
                    </a:prstGeom>
                  </pic:spPr>
                </pic:pic>
              </a:graphicData>
            </a:graphic>
          </wp:inline>
        </w:drawing>
      </w:r>
    </w:p>
    <w:p w14:paraId="6A91E607" w14:textId="63C469FB" w:rsidR="00CE08F8" w:rsidRDefault="00CE08F8" w:rsidP="00334443">
      <w:pPr>
        <w:rPr>
          <w:lang w:val="en-US"/>
        </w:rPr>
      </w:pPr>
      <w:r>
        <w:rPr>
          <w:lang w:val="en-US"/>
        </w:rPr>
        <w:t>Bagging Regressor:</w:t>
      </w:r>
    </w:p>
    <w:p w14:paraId="2B465BA2" w14:textId="5893D49F" w:rsidR="00CE08F8" w:rsidRDefault="00CE08F8" w:rsidP="00334443">
      <w:pPr>
        <w:rPr>
          <w:lang w:val="en-US"/>
        </w:rPr>
      </w:pPr>
      <w:r w:rsidRPr="00CE08F8">
        <w:rPr>
          <w:noProof/>
          <w:lang w:val="en-US"/>
        </w:rPr>
        <w:drawing>
          <wp:inline distT="0" distB="0" distL="0" distR="0" wp14:anchorId="3A50ABFB" wp14:editId="43E29C51">
            <wp:extent cx="2343477" cy="371527"/>
            <wp:effectExtent l="0" t="0" r="0" b="9525"/>
            <wp:docPr id="118239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98083" name=""/>
                    <pic:cNvPicPr/>
                  </pic:nvPicPr>
                  <pic:blipFill>
                    <a:blip r:embed="rId169"/>
                    <a:stretch>
                      <a:fillRect/>
                    </a:stretch>
                  </pic:blipFill>
                  <pic:spPr>
                    <a:xfrm>
                      <a:off x="0" y="0"/>
                      <a:ext cx="2343477" cy="371527"/>
                    </a:xfrm>
                    <a:prstGeom prst="rect">
                      <a:avLst/>
                    </a:prstGeom>
                  </pic:spPr>
                </pic:pic>
              </a:graphicData>
            </a:graphic>
          </wp:inline>
        </w:drawing>
      </w:r>
    </w:p>
    <w:p w14:paraId="6FC4A651" w14:textId="2771BBA1" w:rsidR="005115BC" w:rsidRDefault="003A0D01" w:rsidP="005115BC">
      <w:pPr>
        <w:rPr>
          <w:lang w:val="en-US"/>
        </w:rPr>
      </w:pPr>
      <w:r>
        <w:rPr>
          <w:lang w:val="en-US"/>
        </w:rPr>
        <w:lastRenderedPageBreak/>
        <w:t xml:space="preserve">Ta thấy rằng thuậ toán </w:t>
      </w:r>
      <w:r w:rsidR="00D2354D">
        <w:rPr>
          <w:lang w:val="en-US"/>
        </w:rPr>
        <w:t>Bagging Regressor và Random Forest đem lại độ chính xác cao nhất nhờ vào độ phức tạc của dữ liệu cũng như đặt tính</w:t>
      </w:r>
      <w:r w:rsidR="004064D7">
        <w:rPr>
          <w:lang w:val="en-US"/>
        </w:rPr>
        <w:t xml:space="preserve"> tập kết hợp và</w:t>
      </w:r>
      <w:r w:rsidR="00D2354D">
        <w:rPr>
          <w:lang w:val="en-US"/>
        </w:rPr>
        <w:t xml:space="preserve"> chống quá khớp của thuật toán</w:t>
      </w:r>
      <w:r w:rsidR="005115BC">
        <w:rPr>
          <w:lang w:val="en-US"/>
        </w:rPr>
        <w:t>.</w:t>
      </w:r>
    </w:p>
    <w:p w14:paraId="7D1A7C60" w14:textId="7AFEC955" w:rsidR="00A90ACB" w:rsidRDefault="00A90ACB" w:rsidP="00F645FE">
      <w:pPr>
        <w:pStyle w:val="Heading1"/>
        <w:ind w:firstLine="720"/>
        <w:jc w:val="center"/>
      </w:pPr>
      <w:r>
        <w:t>Phân chia công việc</w:t>
      </w:r>
    </w:p>
    <w:tbl>
      <w:tblPr>
        <w:tblStyle w:val="TableGrid"/>
        <w:tblW w:w="0" w:type="auto"/>
        <w:tblInd w:w="360" w:type="dxa"/>
        <w:tblLook w:val="04A0" w:firstRow="1" w:lastRow="0" w:firstColumn="1" w:lastColumn="0" w:noHBand="0" w:noVBand="1"/>
      </w:tblPr>
      <w:tblGrid>
        <w:gridCol w:w="2149"/>
        <w:gridCol w:w="2169"/>
        <w:gridCol w:w="2169"/>
        <w:gridCol w:w="2169"/>
      </w:tblGrid>
      <w:tr w:rsidR="00BD3DA7" w14:paraId="5383803B" w14:textId="77777777" w:rsidTr="001906CC">
        <w:tc>
          <w:tcPr>
            <w:tcW w:w="2149" w:type="dxa"/>
          </w:tcPr>
          <w:p w14:paraId="164A0C8D" w14:textId="77777777" w:rsidR="00A90ACB" w:rsidRDefault="00A90ACB" w:rsidP="00A90ACB">
            <w:pPr>
              <w:pStyle w:val="ListParagraph"/>
              <w:ind w:left="0"/>
              <w:rPr>
                <w:lang w:val="en-US"/>
              </w:rPr>
            </w:pPr>
          </w:p>
        </w:tc>
        <w:tc>
          <w:tcPr>
            <w:tcW w:w="2169" w:type="dxa"/>
          </w:tcPr>
          <w:p w14:paraId="31D03708" w14:textId="660D59A8" w:rsidR="00A90ACB" w:rsidRDefault="00A90ACB" w:rsidP="00A90ACB">
            <w:pPr>
              <w:pStyle w:val="ListParagraph"/>
              <w:ind w:left="0"/>
              <w:rPr>
                <w:lang w:val="en-US"/>
              </w:rPr>
            </w:pPr>
            <w:r>
              <w:rPr>
                <w:lang w:val="en-US"/>
              </w:rPr>
              <w:t>Phùng Thiên Phúc</w:t>
            </w:r>
            <w:r w:rsidR="007C6953">
              <w:rPr>
                <w:lang w:val="en-US"/>
              </w:rPr>
              <w:t xml:space="preserve"> - 21521297</w:t>
            </w:r>
          </w:p>
        </w:tc>
        <w:tc>
          <w:tcPr>
            <w:tcW w:w="2169" w:type="dxa"/>
          </w:tcPr>
          <w:p w14:paraId="1BDBF9C6" w14:textId="4BC1DE33" w:rsidR="00A90ACB" w:rsidRDefault="007C6953" w:rsidP="00A90ACB">
            <w:pPr>
              <w:pStyle w:val="ListParagraph"/>
              <w:ind w:left="0"/>
              <w:rPr>
                <w:lang w:val="en-US"/>
              </w:rPr>
            </w:pPr>
            <w:r>
              <w:rPr>
                <w:lang w:val="en-US"/>
              </w:rPr>
              <w:t>Nguyễn Quang Lâm - 2152</w:t>
            </w:r>
            <w:r w:rsidR="00F422CC">
              <w:rPr>
                <w:lang w:val="en-US"/>
              </w:rPr>
              <w:t>10</w:t>
            </w:r>
            <w:r w:rsidR="00B72F49">
              <w:rPr>
                <w:lang w:val="en-US"/>
              </w:rPr>
              <w:t>57</w:t>
            </w:r>
          </w:p>
        </w:tc>
        <w:tc>
          <w:tcPr>
            <w:tcW w:w="2169" w:type="dxa"/>
          </w:tcPr>
          <w:p w14:paraId="6109E42D" w14:textId="5E02CB8E" w:rsidR="00A90ACB" w:rsidRDefault="007C6953" w:rsidP="00A90ACB">
            <w:pPr>
              <w:pStyle w:val="ListParagraph"/>
              <w:ind w:left="0"/>
              <w:rPr>
                <w:lang w:val="en-US"/>
              </w:rPr>
            </w:pPr>
            <w:r>
              <w:rPr>
                <w:lang w:val="en-US"/>
              </w:rPr>
              <w:t>Phạm Mạnh Hùng</w:t>
            </w:r>
            <w:r w:rsidR="00B72F49">
              <w:rPr>
                <w:lang w:val="en-US"/>
              </w:rPr>
              <w:t xml:space="preserve"> - 21520901</w:t>
            </w:r>
          </w:p>
        </w:tc>
      </w:tr>
      <w:tr w:rsidR="00BD3DA7" w14:paraId="028C1CA5" w14:textId="77777777" w:rsidTr="001906CC">
        <w:tc>
          <w:tcPr>
            <w:tcW w:w="2149" w:type="dxa"/>
          </w:tcPr>
          <w:p w14:paraId="76DB2C8D" w14:textId="043DABF1" w:rsidR="00A90ACB" w:rsidRDefault="00E46C60" w:rsidP="00A90ACB">
            <w:pPr>
              <w:pStyle w:val="ListParagraph"/>
              <w:ind w:left="0"/>
              <w:rPr>
                <w:lang w:val="en-US"/>
              </w:rPr>
            </w:pPr>
            <w:r>
              <w:rPr>
                <w:lang w:val="en-US"/>
              </w:rPr>
              <w:t xml:space="preserve">Chọn </w:t>
            </w:r>
            <w:r w:rsidR="00181986">
              <w:rPr>
                <w:lang w:val="en-US"/>
              </w:rPr>
              <w:t>bộ dữ liệu và ý tưởng đề tài</w:t>
            </w:r>
          </w:p>
        </w:tc>
        <w:tc>
          <w:tcPr>
            <w:tcW w:w="2169" w:type="dxa"/>
          </w:tcPr>
          <w:p w14:paraId="51490440" w14:textId="0083C488" w:rsidR="00A90ACB" w:rsidRDefault="000E18D5" w:rsidP="00A90ACB">
            <w:pPr>
              <w:pStyle w:val="ListParagraph"/>
              <w:ind w:left="0"/>
              <w:rPr>
                <w:lang w:val="en-US"/>
              </w:rPr>
            </w:pPr>
            <w:r>
              <w:rPr>
                <w:lang w:val="en-US"/>
              </w:rPr>
              <w:t>Hỗ trợ</w:t>
            </w:r>
          </w:p>
        </w:tc>
        <w:tc>
          <w:tcPr>
            <w:tcW w:w="2169" w:type="dxa"/>
          </w:tcPr>
          <w:p w14:paraId="7934DBCB" w14:textId="3D53781E" w:rsidR="00A90ACB" w:rsidRDefault="000E18D5" w:rsidP="00A90ACB">
            <w:pPr>
              <w:pStyle w:val="ListParagraph"/>
              <w:ind w:left="0"/>
              <w:rPr>
                <w:lang w:val="en-US"/>
              </w:rPr>
            </w:pPr>
            <w:r>
              <w:rPr>
                <w:lang w:val="en-US"/>
              </w:rPr>
              <w:t>Hỗ trợ</w:t>
            </w:r>
          </w:p>
        </w:tc>
        <w:tc>
          <w:tcPr>
            <w:tcW w:w="2169" w:type="dxa"/>
          </w:tcPr>
          <w:p w14:paraId="7BE1050F" w14:textId="4CF9FBCA" w:rsidR="00A90ACB" w:rsidRDefault="00181986" w:rsidP="00A90ACB">
            <w:pPr>
              <w:pStyle w:val="ListParagraph"/>
              <w:ind w:left="0"/>
              <w:rPr>
                <w:lang w:val="en-US"/>
              </w:rPr>
            </w:pPr>
            <w:r>
              <w:rPr>
                <w:lang w:val="en-US"/>
              </w:rPr>
              <w:t>X</w:t>
            </w:r>
          </w:p>
        </w:tc>
      </w:tr>
      <w:tr w:rsidR="00BD3DA7" w14:paraId="52BFA871" w14:textId="77777777" w:rsidTr="001906CC">
        <w:tc>
          <w:tcPr>
            <w:tcW w:w="2149" w:type="dxa"/>
          </w:tcPr>
          <w:p w14:paraId="543393B9" w14:textId="001EC6FF" w:rsidR="00A90ACB" w:rsidRDefault="00BD3DA7" w:rsidP="00A90ACB">
            <w:pPr>
              <w:pStyle w:val="ListParagraph"/>
              <w:ind w:left="0"/>
              <w:rPr>
                <w:lang w:val="en-US"/>
              </w:rPr>
            </w:pPr>
            <w:r>
              <w:rPr>
                <w:lang w:val="en-US"/>
              </w:rPr>
              <w:t>Chương 1: Nhận diện bài toán</w:t>
            </w:r>
          </w:p>
        </w:tc>
        <w:tc>
          <w:tcPr>
            <w:tcW w:w="2169" w:type="dxa"/>
          </w:tcPr>
          <w:p w14:paraId="59B6F95F" w14:textId="4633EECA" w:rsidR="00A90ACB" w:rsidRDefault="000E18D5" w:rsidP="00A90ACB">
            <w:pPr>
              <w:pStyle w:val="ListParagraph"/>
              <w:ind w:left="0"/>
              <w:rPr>
                <w:lang w:val="en-US"/>
              </w:rPr>
            </w:pPr>
            <w:r>
              <w:rPr>
                <w:lang w:val="en-US"/>
              </w:rPr>
              <w:t>Hỗ trợ</w:t>
            </w:r>
          </w:p>
        </w:tc>
        <w:tc>
          <w:tcPr>
            <w:tcW w:w="2169" w:type="dxa"/>
          </w:tcPr>
          <w:p w14:paraId="5B89A832" w14:textId="515C97B2" w:rsidR="00A90ACB" w:rsidRDefault="000E18D5" w:rsidP="00A90ACB">
            <w:pPr>
              <w:pStyle w:val="ListParagraph"/>
              <w:ind w:left="0"/>
              <w:rPr>
                <w:lang w:val="en-US"/>
              </w:rPr>
            </w:pPr>
            <w:r>
              <w:rPr>
                <w:lang w:val="en-US"/>
              </w:rPr>
              <w:t>Hỗ trợ</w:t>
            </w:r>
          </w:p>
        </w:tc>
        <w:tc>
          <w:tcPr>
            <w:tcW w:w="2169" w:type="dxa"/>
          </w:tcPr>
          <w:p w14:paraId="4B067B94" w14:textId="37C4CA8D" w:rsidR="00A90ACB" w:rsidRDefault="00BD3DA7" w:rsidP="00A90ACB">
            <w:pPr>
              <w:pStyle w:val="ListParagraph"/>
              <w:ind w:left="0"/>
              <w:rPr>
                <w:lang w:val="en-US"/>
              </w:rPr>
            </w:pPr>
            <w:r>
              <w:rPr>
                <w:lang w:val="en-US"/>
              </w:rPr>
              <w:t>X</w:t>
            </w:r>
          </w:p>
        </w:tc>
      </w:tr>
      <w:tr w:rsidR="001906CC" w14:paraId="47CC712F" w14:textId="77777777">
        <w:tc>
          <w:tcPr>
            <w:tcW w:w="2149" w:type="dxa"/>
          </w:tcPr>
          <w:p w14:paraId="1DADE26D" w14:textId="1FEE80DD" w:rsidR="001906CC" w:rsidRDefault="001906CC" w:rsidP="00A90ACB">
            <w:pPr>
              <w:pStyle w:val="ListParagraph"/>
              <w:ind w:left="0"/>
              <w:rPr>
                <w:lang w:val="en-US"/>
              </w:rPr>
            </w:pPr>
            <w:r>
              <w:rPr>
                <w:lang w:val="en-US"/>
              </w:rPr>
              <w:t>Chương 2: Trực quan hóa dữ liệu</w:t>
            </w:r>
          </w:p>
        </w:tc>
        <w:tc>
          <w:tcPr>
            <w:tcW w:w="2169" w:type="dxa"/>
          </w:tcPr>
          <w:p w14:paraId="67176022" w14:textId="6834591C" w:rsidR="001906CC" w:rsidRDefault="000E18D5" w:rsidP="00A90ACB">
            <w:pPr>
              <w:pStyle w:val="ListParagraph"/>
              <w:ind w:left="0"/>
              <w:rPr>
                <w:lang w:val="en-US"/>
              </w:rPr>
            </w:pPr>
            <w:r>
              <w:rPr>
                <w:lang w:val="en-US"/>
              </w:rPr>
              <w:t>Hỗ trợ</w:t>
            </w:r>
          </w:p>
        </w:tc>
        <w:tc>
          <w:tcPr>
            <w:tcW w:w="2169" w:type="dxa"/>
          </w:tcPr>
          <w:p w14:paraId="06CFDC3C" w14:textId="6C38F7B8" w:rsidR="001906CC" w:rsidRDefault="001906CC" w:rsidP="00A90ACB">
            <w:pPr>
              <w:pStyle w:val="ListParagraph"/>
              <w:ind w:left="0"/>
              <w:rPr>
                <w:lang w:val="en-US"/>
              </w:rPr>
            </w:pPr>
            <w:r>
              <w:rPr>
                <w:lang w:val="en-US"/>
              </w:rPr>
              <w:t>X</w:t>
            </w:r>
          </w:p>
        </w:tc>
        <w:tc>
          <w:tcPr>
            <w:tcW w:w="2169" w:type="dxa"/>
          </w:tcPr>
          <w:p w14:paraId="1571BF81" w14:textId="608443EE" w:rsidR="001906CC" w:rsidRDefault="001906CC" w:rsidP="00A90ACB">
            <w:pPr>
              <w:pStyle w:val="ListParagraph"/>
              <w:ind w:left="0"/>
              <w:rPr>
                <w:lang w:val="en-US"/>
              </w:rPr>
            </w:pPr>
            <w:r>
              <w:rPr>
                <w:lang w:val="en-US"/>
              </w:rPr>
              <w:t>X</w:t>
            </w:r>
          </w:p>
        </w:tc>
      </w:tr>
      <w:tr w:rsidR="00FB3D70" w14:paraId="0FB9B242" w14:textId="77777777">
        <w:tc>
          <w:tcPr>
            <w:tcW w:w="2149" w:type="dxa"/>
          </w:tcPr>
          <w:p w14:paraId="091EF032" w14:textId="6142E631" w:rsidR="00FB3D70" w:rsidRDefault="00FB3D70" w:rsidP="00A90ACB">
            <w:pPr>
              <w:pStyle w:val="ListParagraph"/>
              <w:ind w:left="0"/>
              <w:rPr>
                <w:lang w:val="en-US"/>
              </w:rPr>
            </w:pPr>
            <w:r>
              <w:rPr>
                <w:lang w:val="en-US"/>
              </w:rPr>
              <w:t>Chương 3: Tiền xử lý dữ liệu</w:t>
            </w:r>
          </w:p>
        </w:tc>
        <w:tc>
          <w:tcPr>
            <w:tcW w:w="6507" w:type="dxa"/>
            <w:gridSpan w:val="3"/>
          </w:tcPr>
          <w:p w14:paraId="40C99082" w14:textId="77777777" w:rsidR="00FB3D70" w:rsidRDefault="00FB3D70" w:rsidP="00A90ACB">
            <w:pPr>
              <w:pStyle w:val="ListParagraph"/>
              <w:ind w:left="0"/>
              <w:rPr>
                <w:lang w:val="en-US"/>
              </w:rPr>
            </w:pPr>
          </w:p>
        </w:tc>
      </w:tr>
      <w:tr w:rsidR="00BD3DA7" w14:paraId="0A4E4148" w14:textId="77777777" w:rsidTr="001906CC">
        <w:tc>
          <w:tcPr>
            <w:tcW w:w="2149" w:type="dxa"/>
          </w:tcPr>
          <w:p w14:paraId="61F83816" w14:textId="60BF11AA" w:rsidR="00A90ACB" w:rsidRDefault="003A1CE0" w:rsidP="00A90ACB">
            <w:pPr>
              <w:pStyle w:val="ListParagraph"/>
              <w:ind w:left="0"/>
              <w:rPr>
                <w:lang w:val="en-US"/>
              </w:rPr>
            </w:pPr>
            <w:r>
              <w:rPr>
                <w:lang w:val="en-US"/>
              </w:rPr>
              <w:t>Mô tả dữ liệu, Làm sạch dữ liệu, Rời rạc hóa dữ liệu</w:t>
            </w:r>
            <w:r w:rsidR="00176680">
              <w:rPr>
                <w:lang w:val="en-US"/>
              </w:rPr>
              <w:t>, Biểu diễn dữ liệu, Thu giảm số chiều dữ liệu</w:t>
            </w:r>
          </w:p>
        </w:tc>
        <w:tc>
          <w:tcPr>
            <w:tcW w:w="2169" w:type="dxa"/>
          </w:tcPr>
          <w:p w14:paraId="0A8C80FB" w14:textId="3D11899F" w:rsidR="00A90ACB" w:rsidRDefault="00631F34" w:rsidP="00A90ACB">
            <w:pPr>
              <w:pStyle w:val="ListParagraph"/>
              <w:ind w:left="0"/>
              <w:rPr>
                <w:lang w:val="en-US"/>
              </w:rPr>
            </w:pPr>
            <w:r>
              <w:rPr>
                <w:lang w:val="en-US"/>
              </w:rPr>
              <w:t>X</w:t>
            </w:r>
          </w:p>
        </w:tc>
        <w:tc>
          <w:tcPr>
            <w:tcW w:w="2169" w:type="dxa"/>
          </w:tcPr>
          <w:p w14:paraId="4B3CE09E" w14:textId="3B4B7205" w:rsidR="00A90ACB" w:rsidRDefault="000E18D5" w:rsidP="00A90ACB">
            <w:pPr>
              <w:pStyle w:val="ListParagraph"/>
              <w:ind w:left="0"/>
              <w:rPr>
                <w:lang w:val="en-US"/>
              </w:rPr>
            </w:pPr>
            <w:r>
              <w:rPr>
                <w:lang w:val="en-US"/>
              </w:rPr>
              <w:t>Hỗ trợ</w:t>
            </w:r>
          </w:p>
        </w:tc>
        <w:tc>
          <w:tcPr>
            <w:tcW w:w="2169" w:type="dxa"/>
          </w:tcPr>
          <w:p w14:paraId="7981F984" w14:textId="58620467" w:rsidR="00A90ACB" w:rsidRDefault="000E18D5" w:rsidP="00A90ACB">
            <w:pPr>
              <w:pStyle w:val="ListParagraph"/>
              <w:ind w:left="0"/>
              <w:rPr>
                <w:lang w:val="en-US"/>
              </w:rPr>
            </w:pPr>
            <w:r>
              <w:rPr>
                <w:lang w:val="en-US"/>
              </w:rPr>
              <w:t>Hỗ trợ</w:t>
            </w:r>
          </w:p>
        </w:tc>
      </w:tr>
      <w:tr w:rsidR="00BD3DA7" w14:paraId="0DAAD56A" w14:textId="77777777" w:rsidTr="001906CC">
        <w:tc>
          <w:tcPr>
            <w:tcW w:w="2149" w:type="dxa"/>
          </w:tcPr>
          <w:p w14:paraId="772B123D" w14:textId="33A4EDC2" w:rsidR="00A90ACB" w:rsidRDefault="00631F34" w:rsidP="00A90ACB">
            <w:pPr>
              <w:pStyle w:val="ListParagraph"/>
              <w:ind w:left="0"/>
              <w:rPr>
                <w:lang w:val="en-US"/>
              </w:rPr>
            </w:pPr>
            <w:r>
              <w:rPr>
                <w:lang w:val="en-US"/>
              </w:rPr>
              <w:t>Tích hợp dữ</w:t>
            </w:r>
            <w:r w:rsidR="00C02997">
              <w:rPr>
                <w:lang w:val="en-US"/>
              </w:rPr>
              <w:t xml:space="preserve"> liệu</w:t>
            </w:r>
          </w:p>
        </w:tc>
        <w:tc>
          <w:tcPr>
            <w:tcW w:w="2169" w:type="dxa"/>
          </w:tcPr>
          <w:p w14:paraId="4A679902" w14:textId="434FD469" w:rsidR="00A90ACB" w:rsidRDefault="000E18D5" w:rsidP="00A90ACB">
            <w:pPr>
              <w:pStyle w:val="ListParagraph"/>
              <w:ind w:left="0"/>
              <w:rPr>
                <w:lang w:val="en-US"/>
              </w:rPr>
            </w:pPr>
            <w:r>
              <w:rPr>
                <w:lang w:val="en-US"/>
              </w:rPr>
              <w:t>Hỗ trợ</w:t>
            </w:r>
          </w:p>
        </w:tc>
        <w:tc>
          <w:tcPr>
            <w:tcW w:w="2169" w:type="dxa"/>
          </w:tcPr>
          <w:p w14:paraId="0365BC78" w14:textId="689496AF" w:rsidR="00A90ACB" w:rsidRDefault="000E18D5" w:rsidP="00A90ACB">
            <w:pPr>
              <w:pStyle w:val="ListParagraph"/>
              <w:ind w:left="0"/>
              <w:rPr>
                <w:lang w:val="en-US"/>
              </w:rPr>
            </w:pPr>
            <w:r>
              <w:rPr>
                <w:lang w:val="en-US"/>
              </w:rPr>
              <w:t>Hỗ trợ</w:t>
            </w:r>
          </w:p>
        </w:tc>
        <w:tc>
          <w:tcPr>
            <w:tcW w:w="2169" w:type="dxa"/>
          </w:tcPr>
          <w:p w14:paraId="70FBF9CB" w14:textId="5382753A" w:rsidR="00A90ACB" w:rsidRDefault="00C02997" w:rsidP="00A90ACB">
            <w:pPr>
              <w:pStyle w:val="ListParagraph"/>
              <w:ind w:left="0"/>
              <w:rPr>
                <w:lang w:val="en-US"/>
              </w:rPr>
            </w:pPr>
            <w:r>
              <w:rPr>
                <w:lang w:val="en-US"/>
              </w:rPr>
              <w:t>X</w:t>
            </w:r>
          </w:p>
        </w:tc>
      </w:tr>
      <w:tr w:rsidR="00BD3DA7" w14:paraId="130A219F" w14:textId="77777777" w:rsidTr="001906CC">
        <w:tc>
          <w:tcPr>
            <w:tcW w:w="2149" w:type="dxa"/>
          </w:tcPr>
          <w:p w14:paraId="6DC9EFF0" w14:textId="707A049F" w:rsidR="00A90ACB" w:rsidRDefault="00C02997" w:rsidP="00A90ACB">
            <w:pPr>
              <w:pStyle w:val="ListParagraph"/>
              <w:ind w:left="0"/>
              <w:rPr>
                <w:lang w:val="en-US"/>
              </w:rPr>
            </w:pPr>
            <w:r>
              <w:rPr>
                <w:lang w:val="en-US"/>
              </w:rPr>
              <w:t>Biến đổi dữ liệu và thu giảm</w:t>
            </w:r>
            <w:r w:rsidR="00091B3C">
              <w:rPr>
                <w:lang w:val="en-US"/>
              </w:rPr>
              <w:t xml:space="preserve"> dữ liệu</w:t>
            </w:r>
          </w:p>
        </w:tc>
        <w:tc>
          <w:tcPr>
            <w:tcW w:w="2169" w:type="dxa"/>
          </w:tcPr>
          <w:p w14:paraId="7706BF5F" w14:textId="2765AFE9" w:rsidR="00A90ACB" w:rsidRDefault="000E18D5" w:rsidP="00A90ACB">
            <w:pPr>
              <w:pStyle w:val="ListParagraph"/>
              <w:ind w:left="0"/>
              <w:rPr>
                <w:lang w:val="en-US"/>
              </w:rPr>
            </w:pPr>
            <w:r>
              <w:rPr>
                <w:lang w:val="en-US"/>
              </w:rPr>
              <w:t>Hỗ trợ</w:t>
            </w:r>
          </w:p>
        </w:tc>
        <w:tc>
          <w:tcPr>
            <w:tcW w:w="2169" w:type="dxa"/>
          </w:tcPr>
          <w:p w14:paraId="58E8A302" w14:textId="14103516" w:rsidR="00A90ACB" w:rsidRDefault="00091B3C" w:rsidP="00A90ACB">
            <w:pPr>
              <w:pStyle w:val="ListParagraph"/>
              <w:ind w:left="0"/>
              <w:rPr>
                <w:lang w:val="en-US"/>
              </w:rPr>
            </w:pPr>
            <w:r>
              <w:rPr>
                <w:lang w:val="en-US"/>
              </w:rPr>
              <w:t>X</w:t>
            </w:r>
          </w:p>
        </w:tc>
        <w:tc>
          <w:tcPr>
            <w:tcW w:w="2169" w:type="dxa"/>
          </w:tcPr>
          <w:p w14:paraId="6FC27B89" w14:textId="031A4C8C" w:rsidR="00A90ACB" w:rsidRDefault="000E18D5" w:rsidP="00A90ACB">
            <w:pPr>
              <w:pStyle w:val="ListParagraph"/>
              <w:ind w:left="0"/>
              <w:rPr>
                <w:lang w:val="en-US"/>
              </w:rPr>
            </w:pPr>
            <w:r>
              <w:rPr>
                <w:lang w:val="en-US"/>
              </w:rPr>
              <w:t>Hỗ trợ</w:t>
            </w:r>
          </w:p>
        </w:tc>
      </w:tr>
      <w:tr w:rsidR="00091B3C" w14:paraId="00A8BE48" w14:textId="77777777">
        <w:tc>
          <w:tcPr>
            <w:tcW w:w="2149" w:type="dxa"/>
          </w:tcPr>
          <w:p w14:paraId="4820F39E" w14:textId="203B7580" w:rsidR="00091B3C" w:rsidRDefault="00091B3C" w:rsidP="00A90ACB">
            <w:pPr>
              <w:pStyle w:val="ListParagraph"/>
              <w:ind w:left="0"/>
              <w:rPr>
                <w:lang w:val="en-US"/>
              </w:rPr>
            </w:pPr>
            <w:r w:rsidRPr="00091B3C">
              <w:rPr>
                <w:lang w:val="en-US"/>
              </w:rPr>
              <w:t>Chương 4. Ứng dụng giải thuật phân lớp vào tập dữ liệu</w:t>
            </w:r>
          </w:p>
        </w:tc>
        <w:tc>
          <w:tcPr>
            <w:tcW w:w="6507" w:type="dxa"/>
            <w:gridSpan w:val="3"/>
          </w:tcPr>
          <w:p w14:paraId="067CE6A3" w14:textId="77777777" w:rsidR="00091B3C" w:rsidRDefault="00091B3C" w:rsidP="00A90ACB">
            <w:pPr>
              <w:pStyle w:val="ListParagraph"/>
              <w:ind w:left="0"/>
              <w:rPr>
                <w:lang w:val="en-US"/>
              </w:rPr>
            </w:pPr>
          </w:p>
        </w:tc>
      </w:tr>
      <w:tr w:rsidR="00091B3C" w14:paraId="424950AE" w14:textId="77777777" w:rsidTr="001906CC">
        <w:tc>
          <w:tcPr>
            <w:tcW w:w="2149" w:type="dxa"/>
          </w:tcPr>
          <w:p w14:paraId="64987312" w14:textId="132EFAFF" w:rsidR="00091B3C" w:rsidRDefault="00091B3C" w:rsidP="00A90ACB">
            <w:pPr>
              <w:pStyle w:val="ListParagraph"/>
              <w:ind w:left="0"/>
              <w:rPr>
                <w:lang w:val="en-US"/>
              </w:rPr>
            </w:pPr>
            <w:r>
              <w:rPr>
                <w:lang w:val="en-US"/>
              </w:rPr>
              <w:t>Cây quyết định ID B3 và KNN</w:t>
            </w:r>
          </w:p>
        </w:tc>
        <w:tc>
          <w:tcPr>
            <w:tcW w:w="2169" w:type="dxa"/>
          </w:tcPr>
          <w:p w14:paraId="47836C1B" w14:textId="22F7549A" w:rsidR="00091B3C" w:rsidRDefault="000E18D5" w:rsidP="00A90ACB">
            <w:pPr>
              <w:pStyle w:val="ListParagraph"/>
              <w:ind w:left="0"/>
              <w:rPr>
                <w:lang w:val="en-US"/>
              </w:rPr>
            </w:pPr>
            <w:r>
              <w:rPr>
                <w:lang w:val="en-US"/>
              </w:rPr>
              <w:t>Hỗ trợ</w:t>
            </w:r>
          </w:p>
        </w:tc>
        <w:tc>
          <w:tcPr>
            <w:tcW w:w="2169" w:type="dxa"/>
          </w:tcPr>
          <w:p w14:paraId="17D722B3" w14:textId="05756534" w:rsidR="00091B3C" w:rsidRDefault="000E18D5" w:rsidP="00A90ACB">
            <w:pPr>
              <w:pStyle w:val="ListParagraph"/>
              <w:ind w:left="0"/>
              <w:rPr>
                <w:lang w:val="en-US"/>
              </w:rPr>
            </w:pPr>
            <w:r>
              <w:rPr>
                <w:lang w:val="en-US"/>
              </w:rPr>
              <w:t>Hỗ trợ</w:t>
            </w:r>
          </w:p>
        </w:tc>
        <w:tc>
          <w:tcPr>
            <w:tcW w:w="2169" w:type="dxa"/>
          </w:tcPr>
          <w:p w14:paraId="335AED2B" w14:textId="15855BBE" w:rsidR="00091B3C" w:rsidRDefault="00091B3C" w:rsidP="00A90ACB">
            <w:pPr>
              <w:pStyle w:val="ListParagraph"/>
              <w:ind w:left="0"/>
              <w:rPr>
                <w:lang w:val="en-US"/>
              </w:rPr>
            </w:pPr>
            <w:r>
              <w:rPr>
                <w:lang w:val="en-US"/>
              </w:rPr>
              <w:t>X</w:t>
            </w:r>
          </w:p>
        </w:tc>
      </w:tr>
      <w:tr w:rsidR="00091B3C" w14:paraId="35D39EF3" w14:textId="77777777" w:rsidTr="001906CC">
        <w:tc>
          <w:tcPr>
            <w:tcW w:w="2149" w:type="dxa"/>
          </w:tcPr>
          <w:p w14:paraId="11A8F6AF" w14:textId="4B3DDDE7" w:rsidR="00091B3C" w:rsidRDefault="00091B3C" w:rsidP="00A90ACB">
            <w:pPr>
              <w:pStyle w:val="ListParagraph"/>
              <w:ind w:left="0"/>
              <w:rPr>
                <w:lang w:val="en-US"/>
              </w:rPr>
            </w:pPr>
            <w:r w:rsidRPr="00091B3C">
              <w:rPr>
                <w:lang w:val="en-US"/>
              </w:rPr>
              <w:t>Naïve Bayes</w:t>
            </w:r>
            <w:r>
              <w:rPr>
                <w:lang w:val="en-US"/>
              </w:rPr>
              <w:t xml:space="preserve"> và Support Vector Machine</w:t>
            </w:r>
          </w:p>
        </w:tc>
        <w:tc>
          <w:tcPr>
            <w:tcW w:w="2169" w:type="dxa"/>
          </w:tcPr>
          <w:p w14:paraId="1A0C5864" w14:textId="4B40435B" w:rsidR="00091B3C" w:rsidRDefault="000E18D5" w:rsidP="00A90ACB">
            <w:pPr>
              <w:pStyle w:val="ListParagraph"/>
              <w:ind w:left="0"/>
              <w:rPr>
                <w:lang w:val="en-US"/>
              </w:rPr>
            </w:pPr>
            <w:r>
              <w:rPr>
                <w:lang w:val="en-US"/>
              </w:rPr>
              <w:t>Hỗ trợ</w:t>
            </w:r>
          </w:p>
        </w:tc>
        <w:tc>
          <w:tcPr>
            <w:tcW w:w="2169" w:type="dxa"/>
          </w:tcPr>
          <w:p w14:paraId="66A7AC5F" w14:textId="1F76B9B7" w:rsidR="00091B3C" w:rsidRDefault="00091B3C" w:rsidP="00A90ACB">
            <w:pPr>
              <w:pStyle w:val="ListParagraph"/>
              <w:ind w:left="0"/>
              <w:rPr>
                <w:lang w:val="en-US"/>
              </w:rPr>
            </w:pPr>
            <w:r>
              <w:rPr>
                <w:lang w:val="en-US"/>
              </w:rPr>
              <w:t>X</w:t>
            </w:r>
          </w:p>
        </w:tc>
        <w:tc>
          <w:tcPr>
            <w:tcW w:w="2169" w:type="dxa"/>
          </w:tcPr>
          <w:p w14:paraId="498CB39E" w14:textId="03B82A6D" w:rsidR="00091B3C" w:rsidRDefault="000E18D5" w:rsidP="00A90ACB">
            <w:pPr>
              <w:pStyle w:val="ListParagraph"/>
              <w:ind w:left="0"/>
              <w:rPr>
                <w:lang w:val="en-US"/>
              </w:rPr>
            </w:pPr>
            <w:r>
              <w:rPr>
                <w:lang w:val="en-US"/>
              </w:rPr>
              <w:t>Hỗ trợ</w:t>
            </w:r>
          </w:p>
        </w:tc>
      </w:tr>
      <w:tr w:rsidR="00091B3C" w14:paraId="2EB51E7B" w14:textId="77777777" w:rsidTr="001906CC">
        <w:tc>
          <w:tcPr>
            <w:tcW w:w="2149" w:type="dxa"/>
          </w:tcPr>
          <w:p w14:paraId="4A35B79D" w14:textId="779EE27B" w:rsidR="00091B3C" w:rsidRDefault="00091B3C" w:rsidP="00A90ACB">
            <w:pPr>
              <w:pStyle w:val="ListParagraph"/>
              <w:ind w:left="0"/>
              <w:rPr>
                <w:lang w:val="en-US"/>
              </w:rPr>
            </w:pPr>
            <w:r>
              <w:rPr>
                <w:lang w:val="en-US"/>
              </w:rPr>
              <w:t>Ra</w:t>
            </w:r>
            <w:r w:rsidR="002B3A4C">
              <w:rPr>
                <w:lang w:val="en-US"/>
              </w:rPr>
              <w:t>ndo</w:t>
            </w:r>
            <w:r>
              <w:rPr>
                <w:lang w:val="en-US"/>
              </w:rPr>
              <w:t>m Forest</w:t>
            </w:r>
            <w:r w:rsidR="002B3A4C">
              <w:rPr>
                <w:lang w:val="en-US"/>
              </w:rPr>
              <w:t xml:space="preserve"> Model và Bagging</w:t>
            </w:r>
          </w:p>
        </w:tc>
        <w:tc>
          <w:tcPr>
            <w:tcW w:w="2169" w:type="dxa"/>
          </w:tcPr>
          <w:p w14:paraId="09D1DEA6" w14:textId="1D26CE1E" w:rsidR="00091B3C" w:rsidRDefault="002B3A4C" w:rsidP="00A90ACB">
            <w:pPr>
              <w:pStyle w:val="ListParagraph"/>
              <w:ind w:left="0"/>
              <w:rPr>
                <w:lang w:val="en-US"/>
              </w:rPr>
            </w:pPr>
            <w:r>
              <w:rPr>
                <w:lang w:val="en-US"/>
              </w:rPr>
              <w:t>X</w:t>
            </w:r>
          </w:p>
        </w:tc>
        <w:tc>
          <w:tcPr>
            <w:tcW w:w="2169" w:type="dxa"/>
          </w:tcPr>
          <w:p w14:paraId="53574D43" w14:textId="7B64D6E4" w:rsidR="00091B3C" w:rsidRDefault="000E18D5" w:rsidP="00A90ACB">
            <w:pPr>
              <w:pStyle w:val="ListParagraph"/>
              <w:ind w:left="0"/>
              <w:rPr>
                <w:lang w:val="en-US"/>
              </w:rPr>
            </w:pPr>
            <w:r>
              <w:rPr>
                <w:lang w:val="en-US"/>
              </w:rPr>
              <w:t>Hỗ trợ</w:t>
            </w:r>
          </w:p>
        </w:tc>
        <w:tc>
          <w:tcPr>
            <w:tcW w:w="2169" w:type="dxa"/>
          </w:tcPr>
          <w:p w14:paraId="573BDDB4" w14:textId="6694EB0D" w:rsidR="00091B3C" w:rsidRDefault="000E18D5" w:rsidP="00A90ACB">
            <w:pPr>
              <w:pStyle w:val="ListParagraph"/>
              <w:ind w:left="0"/>
              <w:rPr>
                <w:lang w:val="en-US"/>
              </w:rPr>
            </w:pPr>
            <w:r>
              <w:rPr>
                <w:lang w:val="en-US"/>
              </w:rPr>
              <w:t>Hỗ trợ</w:t>
            </w:r>
          </w:p>
        </w:tc>
      </w:tr>
      <w:tr w:rsidR="002B3A4C" w14:paraId="311EACB6" w14:textId="77777777">
        <w:tc>
          <w:tcPr>
            <w:tcW w:w="2149" w:type="dxa"/>
          </w:tcPr>
          <w:p w14:paraId="755F1139" w14:textId="2B02F7A7" w:rsidR="002B3A4C" w:rsidRDefault="002B3A4C" w:rsidP="00A90ACB">
            <w:pPr>
              <w:pStyle w:val="ListParagraph"/>
              <w:ind w:left="0"/>
              <w:rPr>
                <w:lang w:val="en-US"/>
              </w:rPr>
            </w:pPr>
            <w:r w:rsidRPr="278C96B8">
              <w:rPr>
                <w:rFonts w:eastAsia="Times New Roman"/>
              </w:rPr>
              <w:t>Chương 5. Phân tích đánh giá các thuật toán và dự báo</w:t>
            </w:r>
          </w:p>
        </w:tc>
        <w:tc>
          <w:tcPr>
            <w:tcW w:w="6507" w:type="dxa"/>
            <w:gridSpan w:val="3"/>
          </w:tcPr>
          <w:p w14:paraId="144834CF" w14:textId="77777777" w:rsidR="002B3A4C" w:rsidRDefault="002B3A4C" w:rsidP="00A90ACB">
            <w:pPr>
              <w:pStyle w:val="ListParagraph"/>
              <w:ind w:left="0"/>
              <w:rPr>
                <w:lang w:val="en-US"/>
              </w:rPr>
            </w:pPr>
          </w:p>
        </w:tc>
      </w:tr>
      <w:tr w:rsidR="00091B3C" w14:paraId="438EA73A" w14:textId="77777777" w:rsidTr="001906CC">
        <w:tc>
          <w:tcPr>
            <w:tcW w:w="2149" w:type="dxa"/>
          </w:tcPr>
          <w:p w14:paraId="00D48ED9" w14:textId="4CB36C50" w:rsidR="00091B3C" w:rsidRDefault="002B3A4C" w:rsidP="00A90ACB">
            <w:pPr>
              <w:pStyle w:val="ListParagraph"/>
              <w:ind w:left="0"/>
              <w:rPr>
                <w:lang w:val="en-US"/>
              </w:rPr>
            </w:pPr>
            <w:r>
              <w:rPr>
                <w:lang w:val="en-US"/>
              </w:rPr>
              <w:t>Ma trận nhầm lẫn và đánh giá tỉ lệ TPR và FPR</w:t>
            </w:r>
          </w:p>
        </w:tc>
        <w:tc>
          <w:tcPr>
            <w:tcW w:w="2169" w:type="dxa"/>
          </w:tcPr>
          <w:p w14:paraId="7578CE4E" w14:textId="7A0A463C" w:rsidR="00091B3C" w:rsidRDefault="000E18D5" w:rsidP="00A90ACB">
            <w:pPr>
              <w:pStyle w:val="ListParagraph"/>
              <w:ind w:left="0"/>
              <w:rPr>
                <w:lang w:val="en-US"/>
              </w:rPr>
            </w:pPr>
            <w:r>
              <w:rPr>
                <w:lang w:val="en-US"/>
              </w:rPr>
              <w:t>Hỗ trợ</w:t>
            </w:r>
          </w:p>
        </w:tc>
        <w:tc>
          <w:tcPr>
            <w:tcW w:w="2169" w:type="dxa"/>
          </w:tcPr>
          <w:p w14:paraId="368F7E60" w14:textId="1A4F100F" w:rsidR="00091B3C" w:rsidRDefault="002B3A4C" w:rsidP="00A90ACB">
            <w:pPr>
              <w:pStyle w:val="ListParagraph"/>
              <w:ind w:left="0"/>
              <w:rPr>
                <w:lang w:val="en-US"/>
              </w:rPr>
            </w:pPr>
            <w:r>
              <w:rPr>
                <w:lang w:val="en-US"/>
              </w:rPr>
              <w:t>X</w:t>
            </w:r>
          </w:p>
        </w:tc>
        <w:tc>
          <w:tcPr>
            <w:tcW w:w="2169" w:type="dxa"/>
          </w:tcPr>
          <w:p w14:paraId="39EFE771" w14:textId="773556F1" w:rsidR="00091B3C" w:rsidRDefault="000E18D5" w:rsidP="00A90ACB">
            <w:pPr>
              <w:pStyle w:val="ListParagraph"/>
              <w:ind w:left="0"/>
              <w:rPr>
                <w:lang w:val="en-US"/>
              </w:rPr>
            </w:pPr>
            <w:r>
              <w:rPr>
                <w:lang w:val="en-US"/>
              </w:rPr>
              <w:t>Hỗ trợ</w:t>
            </w:r>
          </w:p>
        </w:tc>
      </w:tr>
      <w:tr w:rsidR="00091B3C" w14:paraId="1209C40C" w14:textId="77777777" w:rsidTr="001906CC">
        <w:tc>
          <w:tcPr>
            <w:tcW w:w="2149" w:type="dxa"/>
          </w:tcPr>
          <w:p w14:paraId="52B2395B" w14:textId="5CC1B5C8" w:rsidR="00091B3C" w:rsidRDefault="002B3A4C" w:rsidP="00A90ACB">
            <w:pPr>
              <w:pStyle w:val="ListParagraph"/>
              <w:ind w:left="0"/>
              <w:rPr>
                <w:lang w:val="en-US"/>
              </w:rPr>
            </w:pPr>
            <w:r>
              <w:rPr>
                <w:lang w:val="en-US"/>
              </w:rPr>
              <w:t>Đánh giá thời gian chạy và độc chính xác của thuật toán</w:t>
            </w:r>
          </w:p>
        </w:tc>
        <w:tc>
          <w:tcPr>
            <w:tcW w:w="2169" w:type="dxa"/>
          </w:tcPr>
          <w:p w14:paraId="1A4F375F" w14:textId="54555229" w:rsidR="00091B3C" w:rsidRDefault="000E18D5" w:rsidP="00A90ACB">
            <w:pPr>
              <w:pStyle w:val="ListParagraph"/>
              <w:ind w:left="0"/>
              <w:rPr>
                <w:lang w:val="en-US"/>
              </w:rPr>
            </w:pPr>
            <w:r>
              <w:rPr>
                <w:lang w:val="en-US"/>
              </w:rPr>
              <w:t>Hỗ trợ</w:t>
            </w:r>
          </w:p>
        </w:tc>
        <w:tc>
          <w:tcPr>
            <w:tcW w:w="2169" w:type="dxa"/>
          </w:tcPr>
          <w:p w14:paraId="6C0BECC9" w14:textId="683DDD69" w:rsidR="00091B3C" w:rsidRDefault="000E18D5" w:rsidP="00A90ACB">
            <w:pPr>
              <w:pStyle w:val="ListParagraph"/>
              <w:ind w:left="0"/>
              <w:rPr>
                <w:lang w:val="en-US"/>
              </w:rPr>
            </w:pPr>
            <w:r>
              <w:rPr>
                <w:lang w:val="en-US"/>
              </w:rPr>
              <w:t>Hỗ trợ</w:t>
            </w:r>
          </w:p>
        </w:tc>
        <w:tc>
          <w:tcPr>
            <w:tcW w:w="2169" w:type="dxa"/>
          </w:tcPr>
          <w:p w14:paraId="2087BA7B" w14:textId="6627BE81" w:rsidR="00091B3C" w:rsidRDefault="002B3A4C" w:rsidP="00A90ACB">
            <w:pPr>
              <w:pStyle w:val="ListParagraph"/>
              <w:ind w:left="0"/>
              <w:rPr>
                <w:lang w:val="en-US"/>
              </w:rPr>
            </w:pPr>
            <w:r>
              <w:rPr>
                <w:lang w:val="en-US"/>
              </w:rPr>
              <w:t>X</w:t>
            </w:r>
          </w:p>
        </w:tc>
      </w:tr>
      <w:tr w:rsidR="00091B3C" w14:paraId="02334322" w14:textId="77777777" w:rsidTr="001906CC">
        <w:tc>
          <w:tcPr>
            <w:tcW w:w="2149" w:type="dxa"/>
          </w:tcPr>
          <w:p w14:paraId="1BB2BF27" w14:textId="4713CB47" w:rsidR="00091B3C" w:rsidRDefault="002B3A4C" w:rsidP="00A90ACB">
            <w:pPr>
              <w:pStyle w:val="ListParagraph"/>
              <w:ind w:left="0"/>
              <w:rPr>
                <w:lang w:val="en-US"/>
              </w:rPr>
            </w:pPr>
            <w:r>
              <w:rPr>
                <w:lang w:val="en-US"/>
              </w:rPr>
              <w:t>Đánh giá thuật toán</w:t>
            </w:r>
          </w:p>
        </w:tc>
        <w:tc>
          <w:tcPr>
            <w:tcW w:w="2169" w:type="dxa"/>
          </w:tcPr>
          <w:p w14:paraId="335BF6E3" w14:textId="1DC43767" w:rsidR="00091B3C" w:rsidRDefault="002B3A4C" w:rsidP="00A90ACB">
            <w:pPr>
              <w:pStyle w:val="ListParagraph"/>
              <w:ind w:left="0"/>
              <w:rPr>
                <w:lang w:val="en-US"/>
              </w:rPr>
            </w:pPr>
            <w:r>
              <w:rPr>
                <w:lang w:val="en-US"/>
              </w:rPr>
              <w:t>X</w:t>
            </w:r>
          </w:p>
        </w:tc>
        <w:tc>
          <w:tcPr>
            <w:tcW w:w="2169" w:type="dxa"/>
          </w:tcPr>
          <w:p w14:paraId="6A1B3363" w14:textId="28640247" w:rsidR="00091B3C" w:rsidRDefault="000E18D5" w:rsidP="00A90ACB">
            <w:pPr>
              <w:pStyle w:val="ListParagraph"/>
              <w:ind w:left="0"/>
              <w:rPr>
                <w:lang w:val="en-US"/>
              </w:rPr>
            </w:pPr>
            <w:r>
              <w:rPr>
                <w:lang w:val="en-US"/>
              </w:rPr>
              <w:t>Hỗ trợ</w:t>
            </w:r>
          </w:p>
        </w:tc>
        <w:tc>
          <w:tcPr>
            <w:tcW w:w="2169" w:type="dxa"/>
          </w:tcPr>
          <w:p w14:paraId="308F3D66" w14:textId="1FB81E4F" w:rsidR="00091B3C" w:rsidRDefault="000E18D5" w:rsidP="00A90ACB">
            <w:pPr>
              <w:pStyle w:val="ListParagraph"/>
              <w:ind w:left="0"/>
              <w:rPr>
                <w:lang w:val="en-US"/>
              </w:rPr>
            </w:pPr>
            <w:r>
              <w:rPr>
                <w:lang w:val="en-US"/>
              </w:rPr>
              <w:t>Hỗ trợ</w:t>
            </w:r>
          </w:p>
        </w:tc>
      </w:tr>
    </w:tbl>
    <w:p w14:paraId="289E5C4F" w14:textId="77777777" w:rsidR="00A90ACB" w:rsidRPr="005F6395" w:rsidRDefault="00A90ACB" w:rsidP="00A90ACB">
      <w:pPr>
        <w:pStyle w:val="ListParagraph"/>
        <w:ind w:left="360"/>
        <w:rPr>
          <w:lang w:val="en-US"/>
        </w:rPr>
      </w:pPr>
    </w:p>
    <w:p w14:paraId="21DC1DF7" w14:textId="7F67AC56" w:rsidR="00132B35" w:rsidRPr="00132B35" w:rsidRDefault="00132B35" w:rsidP="005115BC">
      <w:pPr>
        <w:pStyle w:val="Heading1"/>
        <w:jc w:val="center"/>
        <w:rPr>
          <w:lang w:val="en-US"/>
        </w:rPr>
      </w:pPr>
      <w:r>
        <w:rPr>
          <w:lang w:val="en-US"/>
        </w:rPr>
        <w:t>TÀI LIỆU THAM KHẢO</w:t>
      </w:r>
    </w:p>
    <w:p w14:paraId="214ADAD2" w14:textId="4844D897" w:rsidR="00316131" w:rsidRDefault="005115BC" w:rsidP="00316131">
      <w:pPr>
        <w:rPr>
          <w:lang w:val="en-US"/>
        </w:rPr>
      </w:pPr>
      <w:r>
        <w:rPr>
          <w:lang w:val="en-US"/>
        </w:rPr>
        <w:t xml:space="preserve">[1] </w:t>
      </w:r>
      <w:hyperlink r:id="rId170" w:history="1">
        <w:r w:rsidRPr="00101BF6">
          <w:rPr>
            <w:rStyle w:val="Hyperlink"/>
            <w:lang w:val="en-US"/>
          </w:rPr>
          <w:t>https://typeset.io/papers/fast-svm-training-using-edge-detection-on-very-large-4xo9qvfp6l</w:t>
        </w:r>
      </w:hyperlink>
      <w:r>
        <w:rPr>
          <w:lang w:val="en-US"/>
        </w:rPr>
        <w:t xml:space="preserve"> </w:t>
      </w:r>
    </w:p>
    <w:p w14:paraId="17A1FF1B" w14:textId="77777777" w:rsidR="00316131" w:rsidRDefault="00316131" w:rsidP="00316131">
      <w:pPr>
        <w:rPr>
          <w:lang w:val="en-US"/>
        </w:rPr>
      </w:pPr>
    </w:p>
    <w:p w14:paraId="21F1DD19" w14:textId="77777777" w:rsidR="00316131" w:rsidRDefault="00316131" w:rsidP="00316131">
      <w:pPr>
        <w:rPr>
          <w:lang w:val="en-US"/>
        </w:rPr>
      </w:pPr>
    </w:p>
    <w:p w14:paraId="7DB7D05B" w14:textId="77777777" w:rsidR="00316131" w:rsidRDefault="00316131" w:rsidP="00316131">
      <w:pPr>
        <w:rPr>
          <w:lang w:val="en-US"/>
        </w:rPr>
      </w:pPr>
    </w:p>
    <w:p w14:paraId="6CD72E63" w14:textId="234AB0C5" w:rsidR="00316131" w:rsidRPr="002B3A4C" w:rsidRDefault="00316131" w:rsidP="00316131">
      <w:pPr>
        <w:rPr>
          <w:lang w:val="en-US"/>
        </w:rPr>
      </w:pPr>
    </w:p>
    <w:sectPr w:rsidR="00316131" w:rsidRPr="002B3A4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A1586"/>
    <w:multiLevelType w:val="hybridMultilevel"/>
    <w:tmpl w:val="4CF4AE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74169"/>
    <w:multiLevelType w:val="hybridMultilevel"/>
    <w:tmpl w:val="540CC2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D875D"/>
    <w:multiLevelType w:val="hybridMultilevel"/>
    <w:tmpl w:val="FFFFFFFF"/>
    <w:lvl w:ilvl="0" w:tplc="0CBE2528">
      <w:start w:val="1"/>
      <w:numFmt w:val="bullet"/>
      <w:lvlText w:val="-"/>
      <w:lvlJc w:val="left"/>
      <w:pPr>
        <w:ind w:left="720" w:hanging="360"/>
      </w:pPr>
      <w:rPr>
        <w:rFonts w:ascii="Aptos" w:hAnsi="Aptos" w:hint="default"/>
      </w:rPr>
    </w:lvl>
    <w:lvl w:ilvl="1" w:tplc="ED0477AC">
      <w:start w:val="1"/>
      <w:numFmt w:val="bullet"/>
      <w:lvlText w:val="o"/>
      <w:lvlJc w:val="left"/>
      <w:pPr>
        <w:ind w:left="1440" w:hanging="360"/>
      </w:pPr>
      <w:rPr>
        <w:rFonts w:ascii="Courier New" w:hAnsi="Courier New" w:hint="default"/>
      </w:rPr>
    </w:lvl>
    <w:lvl w:ilvl="2" w:tplc="8250BDA6">
      <w:start w:val="1"/>
      <w:numFmt w:val="bullet"/>
      <w:lvlText w:val=""/>
      <w:lvlJc w:val="left"/>
      <w:pPr>
        <w:ind w:left="2160" w:hanging="360"/>
      </w:pPr>
      <w:rPr>
        <w:rFonts w:ascii="Wingdings" w:hAnsi="Wingdings" w:hint="default"/>
      </w:rPr>
    </w:lvl>
    <w:lvl w:ilvl="3" w:tplc="182CAF4C">
      <w:start w:val="1"/>
      <w:numFmt w:val="bullet"/>
      <w:lvlText w:val=""/>
      <w:lvlJc w:val="left"/>
      <w:pPr>
        <w:ind w:left="2880" w:hanging="360"/>
      </w:pPr>
      <w:rPr>
        <w:rFonts w:ascii="Symbol" w:hAnsi="Symbol" w:hint="default"/>
      </w:rPr>
    </w:lvl>
    <w:lvl w:ilvl="4" w:tplc="870080E2">
      <w:start w:val="1"/>
      <w:numFmt w:val="bullet"/>
      <w:lvlText w:val="o"/>
      <w:lvlJc w:val="left"/>
      <w:pPr>
        <w:ind w:left="3600" w:hanging="360"/>
      </w:pPr>
      <w:rPr>
        <w:rFonts w:ascii="Courier New" w:hAnsi="Courier New" w:hint="default"/>
      </w:rPr>
    </w:lvl>
    <w:lvl w:ilvl="5" w:tplc="D56AFF7A">
      <w:start w:val="1"/>
      <w:numFmt w:val="bullet"/>
      <w:lvlText w:val=""/>
      <w:lvlJc w:val="left"/>
      <w:pPr>
        <w:ind w:left="4320" w:hanging="360"/>
      </w:pPr>
      <w:rPr>
        <w:rFonts w:ascii="Wingdings" w:hAnsi="Wingdings" w:hint="default"/>
      </w:rPr>
    </w:lvl>
    <w:lvl w:ilvl="6" w:tplc="9212678C">
      <w:start w:val="1"/>
      <w:numFmt w:val="bullet"/>
      <w:lvlText w:val=""/>
      <w:lvlJc w:val="left"/>
      <w:pPr>
        <w:ind w:left="5040" w:hanging="360"/>
      </w:pPr>
      <w:rPr>
        <w:rFonts w:ascii="Symbol" w:hAnsi="Symbol" w:hint="default"/>
      </w:rPr>
    </w:lvl>
    <w:lvl w:ilvl="7" w:tplc="040C9B16">
      <w:start w:val="1"/>
      <w:numFmt w:val="bullet"/>
      <w:lvlText w:val="o"/>
      <w:lvlJc w:val="left"/>
      <w:pPr>
        <w:ind w:left="5760" w:hanging="360"/>
      </w:pPr>
      <w:rPr>
        <w:rFonts w:ascii="Courier New" w:hAnsi="Courier New" w:hint="default"/>
      </w:rPr>
    </w:lvl>
    <w:lvl w:ilvl="8" w:tplc="1C2623E4">
      <w:start w:val="1"/>
      <w:numFmt w:val="bullet"/>
      <w:lvlText w:val=""/>
      <w:lvlJc w:val="left"/>
      <w:pPr>
        <w:ind w:left="6480" w:hanging="360"/>
      </w:pPr>
      <w:rPr>
        <w:rFonts w:ascii="Wingdings" w:hAnsi="Wingdings" w:hint="default"/>
      </w:rPr>
    </w:lvl>
  </w:abstractNum>
  <w:abstractNum w:abstractNumId="3" w15:restartNumberingAfterBreak="0">
    <w:nsid w:val="0AF61DF5"/>
    <w:multiLevelType w:val="hybridMultilevel"/>
    <w:tmpl w:val="C76E81BE"/>
    <w:lvl w:ilvl="0" w:tplc="3CE4567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0D3271BD"/>
    <w:multiLevelType w:val="multilevel"/>
    <w:tmpl w:val="44C6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7C121C"/>
    <w:multiLevelType w:val="hybridMultilevel"/>
    <w:tmpl w:val="EB88610C"/>
    <w:lvl w:ilvl="0" w:tplc="0CBE252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9E9EB"/>
    <w:multiLevelType w:val="hybridMultilevel"/>
    <w:tmpl w:val="FFFFFFFF"/>
    <w:lvl w:ilvl="0" w:tplc="E0220482">
      <w:start w:val="1"/>
      <w:numFmt w:val="bullet"/>
      <w:lvlText w:val="-"/>
      <w:lvlJc w:val="left"/>
      <w:pPr>
        <w:ind w:left="720" w:hanging="360"/>
      </w:pPr>
      <w:rPr>
        <w:rFonts w:ascii="Aptos" w:hAnsi="Aptos" w:hint="default"/>
      </w:rPr>
    </w:lvl>
    <w:lvl w:ilvl="1" w:tplc="34B43E00">
      <w:start w:val="1"/>
      <w:numFmt w:val="bullet"/>
      <w:lvlText w:val="o"/>
      <w:lvlJc w:val="left"/>
      <w:pPr>
        <w:ind w:left="1440" w:hanging="360"/>
      </w:pPr>
      <w:rPr>
        <w:rFonts w:ascii="Courier New" w:hAnsi="Courier New" w:hint="default"/>
      </w:rPr>
    </w:lvl>
    <w:lvl w:ilvl="2" w:tplc="00FADDD8">
      <w:start w:val="1"/>
      <w:numFmt w:val="bullet"/>
      <w:lvlText w:val=""/>
      <w:lvlJc w:val="left"/>
      <w:pPr>
        <w:ind w:left="2160" w:hanging="360"/>
      </w:pPr>
      <w:rPr>
        <w:rFonts w:ascii="Wingdings" w:hAnsi="Wingdings" w:hint="default"/>
      </w:rPr>
    </w:lvl>
    <w:lvl w:ilvl="3" w:tplc="519C1C4E">
      <w:start w:val="1"/>
      <w:numFmt w:val="bullet"/>
      <w:lvlText w:val=""/>
      <w:lvlJc w:val="left"/>
      <w:pPr>
        <w:ind w:left="2880" w:hanging="360"/>
      </w:pPr>
      <w:rPr>
        <w:rFonts w:ascii="Symbol" w:hAnsi="Symbol" w:hint="default"/>
      </w:rPr>
    </w:lvl>
    <w:lvl w:ilvl="4" w:tplc="60E25204">
      <w:start w:val="1"/>
      <w:numFmt w:val="bullet"/>
      <w:lvlText w:val="o"/>
      <w:lvlJc w:val="left"/>
      <w:pPr>
        <w:ind w:left="3600" w:hanging="360"/>
      </w:pPr>
      <w:rPr>
        <w:rFonts w:ascii="Courier New" w:hAnsi="Courier New" w:hint="default"/>
      </w:rPr>
    </w:lvl>
    <w:lvl w:ilvl="5" w:tplc="B8E47E70">
      <w:start w:val="1"/>
      <w:numFmt w:val="bullet"/>
      <w:lvlText w:val=""/>
      <w:lvlJc w:val="left"/>
      <w:pPr>
        <w:ind w:left="4320" w:hanging="360"/>
      </w:pPr>
      <w:rPr>
        <w:rFonts w:ascii="Wingdings" w:hAnsi="Wingdings" w:hint="default"/>
      </w:rPr>
    </w:lvl>
    <w:lvl w:ilvl="6" w:tplc="3490CE7C">
      <w:start w:val="1"/>
      <w:numFmt w:val="bullet"/>
      <w:lvlText w:val=""/>
      <w:lvlJc w:val="left"/>
      <w:pPr>
        <w:ind w:left="5040" w:hanging="360"/>
      </w:pPr>
      <w:rPr>
        <w:rFonts w:ascii="Symbol" w:hAnsi="Symbol" w:hint="default"/>
      </w:rPr>
    </w:lvl>
    <w:lvl w:ilvl="7" w:tplc="FD4E4890">
      <w:start w:val="1"/>
      <w:numFmt w:val="bullet"/>
      <w:lvlText w:val="o"/>
      <w:lvlJc w:val="left"/>
      <w:pPr>
        <w:ind w:left="5760" w:hanging="360"/>
      </w:pPr>
      <w:rPr>
        <w:rFonts w:ascii="Courier New" w:hAnsi="Courier New" w:hint="default"/>
      </w:rPr>
    </w:lvl>
    <w:lvl w:ilvl="8" w:tplc="392A91A8">
      <w:start w:val="1"/>
      <w:numFmt w:val="bullet"/>
      <w:lvlText w:val=""/>
      <w:lvlJc w:val="left"/>
      <w:pPr>
        <w:ind w:left="6480" w:hanging="360"/>
      </w:pPr>
      <w:rPr>
        <w:rFonts w:ascii="Wingdings" w:hAnsi="Wingdings" w:hint="default"/>
      </w:rPr>
    </w:lvl>
  </w:abstractNum>
  <w:abstractNum w:abstractNumId="7" w15:restartNumberingAfterBreak="0">
    <w:nsid w:val="15BC78D4"/>
    <w:multiLevelType w:val="hybridMultilevel"/>
    <w:tmpl w:val="FFFFFFFF"/>
    <w:lvl w:ilvl="0" w:tplc="714A8252">
      <w:start w:val="1"/>
      <w:numFmt w:val="bullet"/>
      <w:lvlText w:val="-"/>
      <w:lvlJc w:val="left"/>
      <w:pPr>
        <w:ind w:left="720" w:hanging="360"/>
      </w:pPr>
      <w:rPr>
        <w:rFonts w:ascii="Aptos" w:hAnsi="Aptos" w:hint="default"/>
      </w:rPr>
    </w:lvl>
    <w:lvl w:ilvl="1" w:tplc="099C0C28">
      <w:start w:val="1"/>
      <w:numFmt w:val="bullet"/>
      <w:lvlText w:val="o"/>
      <w:lvlJc w:val="left"/>
      <w:pPr>
        <w:ind w:left="1440" w:hanging="360"/>
      </w:pPr>
      <w:rPr>
        <w:rFonts w:ascii="Courier New" w:hAnsi="Courier New" w:hint="default"/>
      </w:rPr>
    </w:lvl>
    <w:lvl w:ilvl="2" w:tplc="C7BAB99E">
      <w:start w:val="1"/>
      <w:numFmt w:val="bullet"/>
      <w:lvlText w:val=""/>
      <w:lvlJc w:val="left"/>
      <w:pPr>
        <w:ind w:left="2160" w:hanging="360"/>
      </w:pPr>
      <w:rPr>
        <w:rFonts w:ascii="Wingdings" w:hAnsi="Wingdings" w:hint="default"/>
      </w:rPr>
    </w:lvl>
    <w:lvl w:ilvl="3" w:tplc="5D005E3E">
      <w:start w:val="1"/>
      <w:numFmt w:val="bullet"/>
      <w:lvlText w:val=""/>
      <w:lvlJc w:val="left"/>
      <w:pPr>
        <w:ind w:left="2880" w:hanging="360"/>
      </w:pPr>
      <w:rPr>
        <w:rFonts w:ascii="Symbol" w:hAnsi="Symbol" w:hint="default"/>
      </w:rPr>
    </w:lvl>
    <w:lvl w:ilvl="4" w:tplc="DBFC04A8">
      <w:start w:val="1"/>
      <w:numFmt w:val="bullet"/>
      <w:lvlText w:val="o"/>
      <w:lvlJc w:val="left"/>
      <w:pPr>
        <w:ind w:left="3600" w:hanging="360"/>
      </w:pPr>
      <w:rPr>
        <w:rFonts w:ascii="Courier New" w:hAnsi="Courier New" w:hint="default"/>
      </w:rPr>
    </w:lvl>
    <w:lvl w:ilvl="5" w:tplc="129A07FC">
      <w:start w:val="1"/>
      <w:numFmt w:val="bullet"/>
      <w:lvlText w:val=""/>
      <w:lvlJc w:val="left"/>
      <w:pPr>
        <w:ind w:left="4320" w:hanging="360"/>
      </w:pPr>
      <w:rPr>
        <w:rFonts w:ascii="Wingdings" w:hAnsi="Wingdings" w:hint="default"/>
      </w:rPr>
    </w:lvl>
    <w:lvl w:ilvl="6" w:tplc="918C0D92">
      <w:start w:val="1"/>
      <w:numFmt w:val="bullet"/>
      <w:lvlText w:val=""/>
      <w:lvlJc w:val="left"/>
      <w:pPr>
        <w:ind w:left="5040" w:hanging="360"/>
      </w:pPr>
      <w:rPr>
        <w:rFonts w:ascii="Symbol" w:hAnsi="Symbol" w:hint="default"/>
      </w:rPr>
    </w:lvl>
    <w:lvl w:ilvl="7" w:tplc="1830611C">
      <w:start w:val="1"/>
      <w:numFmt w:val="bullet"/>
      <w:lvlText w:val="o"/>
      <w:lvlJc w:val="left"/>
      <w:pPr>
        <w:ind w:left="5760" w:hanging="360"/>
      </w:pPr>
      <w:rPr>
        <w:rFonts w:ascii="Courier New" w:hAnsi="Courier New" w:hint="default"/>
      </w:rPr>
    </w:lvl>
    <w:lvl w:ilvl="8" w:tplc="05DC01D2">
      <w:start w:val="1"/>
      <w:numFmt w:val="bullet"/>
      <w:lvlText w:val=""/>
      <w:lvlJc w:val="left"/>
      <w:pPr>
        <w:ind w:left="6480" w:hanging="360"/>
      </w:pPr>
      <w:rPr>
        <w:rFonts w:ascii="Wingdings" w:hAnsi="Wingdings" w:hint="default"/>
      </w:rPr>
    </w:lvl>
  </w:abstractNum>
  <w:abstractNum w:abstractNumId="8" w15:restartNumberingAfterBreak="0">
    <w:nsid w:val="16BAB3B6"/>
    <w:multiLevelType w:val="hybridMultilevel"/>
    <w:tmpl w:val="FFFFFFFF"/>
    <w:lvl w:ilvl="0" w:tplc="81CAC2DC">
      <w:start w:val="1"/>
      <w:numFmt w:val="bullet"/>
      <w:lvlText w:val="-"/>
      <w:lvlJc w:val="left"/>
      <w:pPr>
        <w:ind w:left="720" w:hanging="360"/>
      </w:pPr>
      <w:rPr>
        <w:rFonts w:ascii="Aptos" w:hAnsi="Aptos" w:hint="default"/>
      </w:rPr>
    </w:lvl>
    <w:lvl w:ilvl="1" w:tplc="297AAF0C">
      <w:start w:val="1"/>
      <w:numFmt w:val="bullet"/>
      <w:lvlText w:val="o"/>
      <w:lvlJc w:val="left"/>
      <w:pPr>
        <w:ind w:left="1440" w:hanging="360"/>
      </w:pPr>
      <w:rPr>
        <w:rFonts w:ascii="Courier New" w:hAnsi="Courier New" w:hint="default"/>
      </w:rPr>
    </w:lvl>
    <w:lvl w:ilvl="2" w:tplc="E59055A6">
      <w:start w:val="1"/>
      <w:numFmt w:val="bullet"/>
      <w:lvlText w:val=""/>
      <w:lvlJc w:val="left"/>
      <w:pPr>
        <w:ind w:left="2160" w:hanging="360"/>
      </w:pPr>
      <w:rPr>
        <w:rFonts w:ascii="Wingdings" w:hAnsi="Wingdings" w:hint="default"/>
      </w:rPr>
    </w:lvl>
    <w:lvl w:ilvl="3" w:tplc="23BEBC08">
      <w:start w:val="1"/>
      <w:numFmt w:val="bullet"/>
      <w:lvlText w:val=""/>
      <w:lvlJc w:val="left"/>
      <w:pPr>
        <w:ind w:left="2880" w:hanging="360"/>
      </w:pPr>
      <w:rPr>
        <w:rFonts w:ascii="Symbol" w:hAnsi="Symbol" w:hint="default"/>
      </w:rPr>
    </w:lvl>
    <w:lvl w:ilvl="4" w:tplc="FA92793E">
      <w:start w:val="1"/>
      <w:numFmt w:val="bullet"/>
      <w:lvlText w:val="o"/>
      <w:lvlJc w:val="left"/>
      <w:pPr>
        <w:ind w:left="3600" w:hanging="360"/>
      </w:pPr>
      <w:rPr>
        <w:rFonts w:ascii="Courier New" w:hAnsi="Courier New" w:hint="default"/>
      </w:rPr>
    </w:lvl>
    <w:lvl w:ilvl="5" w:tplc="CAB05EEE">
      <w:start w:val="1"/>
      <w:numFmt w:val="bullet"/>
      <w:lvlText w:val=""/>
      <w:lvlJc w:val="left"/>
      <w:pPr>
        <w:ind w:left="4320" w:hanging="360"/>
      </w:pPr>
      <w:rPr>
        <w:rFonts w:ascii="Wingdings" w:hAnsi="Wingdings" w:hint="default"/>
      </w:rPr>
    </w:lvl>
    <w:lvl w:ilvl="6" w:tplc="5FA6B634">
      <w:start w:val="1"/>
      <w:numFmt w:val="bullet"/>
      <w:lvlText w:val=""/>
      <w:lvlJc w:val="left"/>
      <w:pPr>
        <w:ind w:left="5040" w:hanging="360"/>
      </w:pPr>
      <w:rPr>
        <w:rFonts w:ascii="Symbol" w:hAnsi="Symbol" w:hint="default"/>
      </w:rPr>
    </w:lvl>
    <w:lvl w:ilvl="7" w:tplc="A0AA46EC">
      <w:start w:val="1"/>
      <w:numFmt w:val="bullet"/>
      <w:lvlText w:val="o"/>
      <w:lvlJc w:val="left"/>
      <w:pPr>
        <w:ind w:left="5760" w:hanging="360"/>
      </w:pPr>
      <w:rPr>
        <w:rFonts w:ascii="Courier New" w:hAnsi="Courier New" w:hint="default"/>
      </w:rPr>
    </w:lvl>
    <w:lvl w:ilvl="8" w:tplc="44222EC8">
      <w:start w:val="1"/>
      <w:numFmt w:val="bullet"/>
      <w:lvlText w:val=""/>
      <w:lvlJc w:val="left"/>
      <w:pPr>
        <w:ind w:left="6480" w:hanging="360"/>
      </w:pPr>
      <w:rPr>
        <w:rFonts w:ascii="Wingdings" w:hAnsi="Wingdings" w:hint="default"/>
      </w:rPr>
    </w:lvl>
  </w:abstractNum>
  <w:abstractNum w:abstractNumId="9" w15:restartNumberingAfterBreak="0">
    <w:nsid w:val="1FA35DC2"/>
    <w:multiLevelType w:val="hybridMultilevel"/>
    <w:tmpl w:val="71EAB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EF556C"/>
    <w:multiLevelType w:val="hybridMultilevel"/>
    <w:tmpl w:val="BA7C9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3D2C64"/>
    <w:multiLevelType w:val="hybridMultilevel"/>
    <w:tmpl w:val="FFFFFFFF"/>
    <w:lvl w:ilvl="0" w:tplc="98EE6E80">
      <w:start w:val="1"/>
      <w:numFmt w:val="bullet"/>
      <w:lvlText w:val="-"/>
      <w:lvlJc w:val="left"/>
      <w:pPr>
        <w:ind w:left="720" w:hanging="360"/>
      </w:pPr>
      <w:rPr>
        <w:rFonts w:ascii="Aptos" w:hAnsi="Aptos" w:hint="default"/>
      </w:rPr>
    </w:lvl>
    <w:lvl w:ilvl="1" w:tplc="95181DBC">
      <w:start w:val="1"/>
      <w:numFmt w:val="bullet"/>
      <w:lvlText w:val="o"/>
      <w:lvlJc w:val="left"/>
      <w:pPr>
        <w:ind w:left="1440" w:hanging="360"/>
      </w:pPr>
      <w:rPr>
        <w:rFonts w:ascii="Courier New" w:hAnsi="Courier New" w:hint="default"/>
      </w:rPr>
    </w:lvl>
    <w:lvl w:ilvl="2" w:tplc="32984128">
      <w:start w:val="1"/>
      <w:numFmt w:val="bullet"/>
      <w:lvlText w:val=""/>
      <w:lvlJc w:val="left"/>
      <w:pPr>
        <w:ind w:left="2160" w:hanging="360"/>
      </w:pPr>
      <w:rPr>
        <w:rFonts w:ascii="Wingdings" w:hAnsi="Wingdings" w:hint="default"/>
      </w:rPr>
    </w:lvl>
    <w:lvl w:ilvl="3" w:tplc="045EDB7A">
      <w:start w:val="1"/>
      <w:numFmt w:val="bullet"/>
      <w:lvlText w:val=""/>
      <w:lvlJc w:val="left"/>
      <w:pPr>
        <w:ind w:left="2880" w:hanging="360"/>
      </w:pPr>
      <w:rPr>
        <w:rFonts w:ascii="Symbol" w:hAnsi="Symbol" w:hint="default"/>
      </w:rPr>
    </w:lvl>
    <w:lvl w:ilvl="4" w:tplc="9492263C">
      <w:start w:val="1"/>
      <w:numFmt w:val="bullet"/>
      <w:lvlText w:val="o"/>
      <w:lvlJc w:val="left"/>
      <w:pPr>
        <w:ind w:left="3600" w:hanging="360"/>
      </w:pPr>
      <w:rPr>
        <w:rFonts w:ascii="Courier New" w:hAnsi="Courier New" w:hint="default"/>
      </w:rPr>
    </w:lvl>
    <w:lvl w:ilvl="5" w:tplc="59CA264E">
      <w:start w:val="1"/>
      <w:numFmt w:val="bullet"/>
      <w:lvlText w:val=""/>
      <w:lvlJc w:val="left"/>
      <w:pPr>
        <w:ind w:left="4320" w:hanging="360"/>
      </w:pPr>
      <w:rPr>
        <w:rFonts w:ascii="Wingdings" w:hAnsi="Wingdings" w:hint="default"/>
      </w:rPr>
    </w:lvl>
    <w:lvl w:ilvl="6" w:tplc="E33AAB04">
      <w:start w:val="1"/>
      <w:numFmt w:val="bullet"/>
      <w:lvlText w:val=""/>
      <w:lvlJc w:val="left"/>
      <w:pPr>
        <w:ind w:left="5040" w:hanging="360"/>
      </w:pPr>
      <w:rPr>
        <w:rFonts w:ascii="Symbol" w:hAnsi="Symbol" w:hint="default"/>
      </w:rPr>
    </w:lvl>
    <w:lvl w:ilvl="7" w:tplc="3D0C8816">
      <w:start w:val="1"/>
      <w:numFmt w:val="bullet"/>
      <w:lvlText w:val="o"/>
      <w:lvlJc w:val="left"/>
      <w:pPr>
        <w:ind w:left="5760" w:hanging="360"/>
      </w:pPr>
      <w:rPr>
        <w:rFonts w:ascii="Courier New" w:hAnsi="Courier New" w:hint="default"/>
      </w:rPr>
    </w:lvl>
    <w:lvl w:ilvl="8" w:tplc="467A137C">
      <w:start w:val="1"/>
      <w:numFmt w:val="bullet"/>
      <w:lvlText w:val=""/>
      <w:lvlJc w:val="left"/>
      <w:pPr>
        <w:ind w:left="6480" w:hanging="360"/>
      </w:pPr>
      <w:rPr>
        <w:rFonts w:ascii="Wingdings" w:hAnsi="Wingdings" w:hint="default"/>
      </w:rPr>
    </w:lvl>
  </w:abstractNum>
  <w:abstractNum w:abstractNumId="12" w15:restartNumberingAfterBreak="0">
    <w:nsid w:val="247A0FE5"/>
    <w:multiLevelType w:val="hybridMultilevel"/>
    <w:tmpl w:val="F948D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84AA8"/>
    <w:multiLevelType w:val="multilevel"/>
    <w:tmpl w:val="BFCC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062895"/>
    <w:multiLevelType w:val="hybridMultilevel"/>
    <w:tmpl w:val="F8D0DC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A36B25"/>
    <w:multiLevelType w:val="hybridMultilevel"/>
    <w:tmpl w:val="FFFFFFFF"/>
    <w:lvl w:ilvl="0" w:tplc="3D46FBEC">
      <w:start w:val="1"/>
      <w:numFmt w:val="bullet"/>
      <w:lvlText w:val="-"/>
      <w:lvlJc w:val="left"/>
      <w:pPr>
        <w:ind w:left="720" w:hanging="360"/>
      </w:pPr>
      <w:rPr>
        <w:rFonts w:ascii="Aptos" w:hAnsi="Aptos" w:hint="default"/>
      </w:rPr>
    </w:lvl>
    <w:lvl w:ilvl="1" w:tplc="2DC2DDAC">
      <w:start w:val="1"/>
      <w:numFmt w:val="bullet"/>
      <w:lvlText w:val="o"/>
      <w:lvlJc w:val="left"/>
      <w:pPr>
        <w:ind w:left="1440" w:hanging="360"/>
      </w:pPr>
      <w:rPr>
        <w:rFonts w:ascii="Courier New" w:hAnsi="Courier New" w:hint="default"/>
      </w:rPr>
    </w:lvl>
    <w:lvl w:ilvl="2" w:tplc="9552D798">
      <w:start w:val="1"/>
      <w:numFmt w:val="bullet"/>
      <w:lvlText w:val=""/>
      <w:lvlJc w:val="left"/>
      <w:pPr>
        <w:ind w:left="2160" w:hanging="360"/>
      </w:pPr>
      <w:rPr>
        <w:rFonts w:ascii="Wingdings" w:hAnsi="Wingdings" w:hint="default"/>
      </w:rPr>
    </w:lvl>
    <w:lvl w:ilvl="3" w:tplc="9E7ED80A">
      <w:start w:val="1"/>
      <w:numFmt w:val="bullet"/>
      <w:lvlText w:val=""/>
      <w:lvlJc w:val="left"/>
      <w:pPr>
        <w:ind w:left="2880" w:hanging="360"/>
      </w:pPr>
      <w:rPr>
        <w:rFonts w:ascii="Symbol" w:hAnsi="Symbol" w:hint="default"/>
      </w:rPr>
    </w:lvl>
    <w:lvl w:ilvl="4" w:tplc="77E2876C">
      <w:start w:val="1"/>
      <w:numFmt w:val="bullet"/>
      <w:lvlText w:val="o"/>
      <w:lvlJc w:val="left"/>
      <w:pPr>
        <w:ind w:left="3600" w:hanging="360"/>
      </w:pPr>
      <w:rPr>
        <w:rFonts w:ascii="Courier New" w:hAnsi="Courier New" w:hint="default"/>
      </w:rPr>
    </w:lvl>
    <w:lvl w:ilvl="5" w:tplc="C10C9534">
      <w:start w:val="1"/>
      <w:numFmt w:val="bullet"/>
      <w:lvlText w:val=""/>
      <w:lvlJc w:val="left"/>
      <w:pPr>
        <w:ind w:left="4320" w:hanging="360"/>
      </w:pPr>
      <w:rPr>
        <w:rFonts w:ascii="Wingdings" w:hAnsi="Wingdings" w:hint="default"/>
      </w:rPr>
    </w:lvl>
    <w:lvl w:ilvl="6" w:tplc="88243068">
      <w:start w:val="1"/>
      <w:numFmt w:val="bullet"/>
      <w:lvlText w:val=""/>
      <w:lvlJc w:val="left"/>
      <w:pPr>
        <w:ind w:left="5040" w:hanging="360"/>
      </w:pPr>
      <w:rPr>
        <w:rFonts w:ascii="Symbol" w:hAnsi="Symbol" w:hint="default"/>
      </w:rPr>
    </w:lvl>
    <w:lvl w:ilvl="7" w:tplc="68809208">
      <w:start w:val="1"/>
      <w:numFmt w:val="bullet"/>
      <w:lvlText w:val="o"/>
      <w:lvlJc w:val="left"/>
      <w:pPr>
        <w:ind w:left="5760" w:hanging="360"/>
      </w:pPr>
      <w:rPr>
        <w:rFonts w:ascii="Courier New" w:hAnsi="Courier New" w:hint="default"/>
      </w:rPr>
    </w:lvl>
    <w:lvl w:ilvl="8" w:tplc="D67E24B6">
      <w:start w:val="1"/>
      <w:numFmt w:val="bullet"/>
      <w:lvlText w:val=""/>
      <w:lvlJc w:val="left"/>
      <w:pPr>
        <w:ind w:left="6480" w:hanging="360"/>
      </w:pPr>
      <w:rPr>
        <w:rFonts w:ascii="Wingdings" w:hAnsi="Wingdings" w:hint="default"/>
      </w:rPr>
    </w:lvl>
  </w:abstractNum>
  <w:abstractNum w:abstractNumId="16" w15:restartNumberingAfterBreak="0">
    <w:nsid w:val="31D6177D"/>
    <w:multiLevelType w:val="multilevel"/>
    <w:tmpl w:val="36F6F03A"/>
    <w:lvl w:ilvl="0">
      <w:start w:val="1"/>
      <w:numFmt w:val="decimal"/>
      <w:lvlText w:val="%1."/>
      <w:lvlJc w:val="left"/>
      <w:pPr>
        <w:ind w:left="630" w:hanging="360"/>
      </w:p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7" w15:restartNumberingAfterBreak="0">
    <w:nsid w:val="33DA9647"/>
    <w:multiLevelType w:val="hybridMultilevel"/>
    <w:tmpl w:val="FFFFFFFF"/>
    <w:lvl w:ilvl="0" w:tplc="23086758">
      <w:start w:val="1"/>
      <w:numFmt w:val="bullet"/>
      <w:lvlText w:val="-"/>
      <w:lvlJc w:val="left"/>
      <w:pPr>
        <w:ind w:left="720" w:hanging="360"/>
      </w:pPr>
      <w:rPr>
        <w:rFonts w:ascii="Aptos" w:hAnsi="Aptos" w:hint="default"/>
      </w:rPr>
    </w:lvl>
    <w:lvl w:ilvl="1" w:tplc="1522040E">
      <w:start w:val="1"/>
      <w:numFmt w:val="bullet"/>
      <w:lvlText w:val="o"/>
      <w:lvlJc w:val="left"/>
      <w:pPr>
        <w:ind w:left="1440" w:hanging="360"/>
      </w:pPr>
      <w:rPr>
        <w:rFonts w:ascii="Courier New" w:hAnsi="Courier New" w:hint="default"/>
      </w:rPr>
    </w:lvl>
    <w:lvl w:ilvl="2" w:tplc="CEF0483E">
      <w:start w:val="1"/>
      <w:numFmt w:val="bullet"/>
      <w:lvlText w:val=""/>
      <w:lvlJc w:val="left"/>
      <w:pPr>
        <w:ind w:left="2160" w:hanging="360"/>
      </w:pPr>
      <w:rPr>
        <w:rFonts w:ascii="Wingdings" w:hAnsi="Wingdings" w:hint="default"/>
      </w:rPr>
    </w:lvl>
    <w:lvl w:ilvl="3" w:tplc="E534A1A2">
      <w:start w:val="1"/>
      <w:numFmt w:val="bullet"/>
      <w:lvlText w:val=""/>
      <w:lvlJc w:val="left"/>
      <w:pPr>
        <w:ind w:left="2880" w:hanging="360"/>
      </w:pPr>
      <w:rPr>
        <w:rFonts w:ascii="Symbol" w:hAnsi="Symbol" w:hint="default"/>
      </w:rPr>
    </w:lvl>
    <w:lvl w:ilvl="4" w:tplc="323ED0E8">
      <w:start w:val="1"/>
      <w:numFmt w:val="bullet"/>
      <w:lvlText w:val="o"/>
      <w:lvlJc w:val="left"/>
      <w:pPr>
        <w:ind w:left="3600" w:hanging="360"/>
      </w:pPr>
      <w:rPr>
        <w:rFonts w:ascii="Courier New" w:hAnsi="Courier New" w:hint="default"/>
      </w:rPr>
    </w:lvl>
    <w:lvl w:ilvl="5" w:tplc="FA067C26">
      <w:start w:val="1"/>
      <w:numFmt w:val="bullet"/>
      <w:lvlText w:val=""/>
      <w:lvlJc w:val="left"/>
      <w:pPr>
        <w:ind w:left="4320" w:hanging="360"/>
      </w:pPr>
      <w:rPr>
        <w:rFonts w:ascii="Wingdings" w:hAnsi="Wingdings" w:hint="default"/>
      </w:rPr>
    </w:lvl>
    <w:lvl w:ilvl="6" w:tplc="4FD64CFE">
      <w:start w:val="1"/>
      <w:numFmt w:val="bullet"/>
      <w:lvlText w:val=""/>
      <w:lvlJc w:val="left"/>
      <w:pPr>
        <w:ind w:left="5040" w:hanging="360"/>
      </w:pPr>
      <w:rPr>
        <w:rFonts w:ascii="Symbol" w:hAnsi="Symbol" w:hint="default"/>
      </w:rPr>
    </w:lvl>
    <w:lvl w:ilvl="7" w:tplc="2D660E94">
      <w:start w:val="1"/>
      <w:numFmt w:val="bullet"/>
      <w:lvlText w:val="o"/>
      <w:lvlJc w:val="left"/>
      <w:pPr>
        <w:ind w:left="5760" w:hanging="360"/>
      </w:pPr>
      <w:rPr>
        <w:rFonts w:ascii="Courier New" w:hAnsi="Courier New" w:hint="default"/>
      </w:rPr>
    </w:lvl>
    <w:lvl w:ilvl="8" w:tplc="98FA31FE">
      <w:start w:val="1"/>
      <w:numFmt w:val="bullet"/>
      <w:lvlText w:val=""/>
      <w:lvlJc w:val="left"/>
      <w:pPr>
        <w:ind w:left="6480" w:hanging="360"/>
      </w:pPr>
      <w:rPr>
        <w:rFonts w:ascii="Wingdings" w:hAnsi="Wingdings" w:hint="default"/>
      </w:rPr>
    </w:lvl>
  </w:abstractNum>
  <w:abstractNum w:abstractNumId="18" w15:restartNumberingAfterBreak="0">
    <w:nsid w:val="36145C06"/>
    <w:multiLevelType w:val="multilevel"/>
    <w:tmpl w:val="2F0C25D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E6B52A3"/>
    <w:multiLevelType w:val="multilevel"/>
    <w:tmpl w:val="15C80DF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5A0E479"/>
    <w:multiLevelType w:val="hybridMultilevel"/>
    <w:tmpl w:val="FFFFFFFF"/>
    <w:lvl w:ilvl="0" w:tplc="0DA4BAC6">
      <w:start w:val="1"/>
      <w:numFmt w:val="bullet"/>
      <w:lvlText w:val="-"/>
      <w:lvlJc w:val="left"/>
      <w:pPr>
        <w:ind w:left="720" w:hanging="360"/>
      </w:pPr>
      <w:rPr>
        <w:rFonts w:ascii="Aptos" w:hAnsi="Aptos" w:hint="default"/>
      </w:rPr>
    </w:lvl>
    <w:lvl w:ilvl="1" w:tplc="ED3A55B6">
      <w:start w:val="1"/>
      <w:numFmt w:val="bullet"/>
      <w:lvlText w:val="o"/>
      <w:lvlJc w:val="left"/>
      <w:pPr>
        <w:ind w:left="1440" w:hanging="360"/>
      </w:pPr>
      <w:rPr>
        <w:rFonts w:ascii="Courier New" w:hAnsi="Courier New" w:hint="default"/>
      </w:rPr>
    </w:lvl>
    <w:lvl w:ilvl="2" w:tplc="C2BADEDA">
      <w:start w:val="1"/>
      <w:numFmt w:val="bullet"/>
      <w:lvlText w:val=""/>
      <w:lvlJc w:val="left"/>
      <w:pPr>
        <w:ind w:left="2160" w:hanging="360"/>
      </w:pPr>
      <w:rPr>
        <w:rFonts w:ascii="Wingdings" w:hAnsi="Wingdings" w:hint="default"/>
      </w:rPr>
    </w:lvl>
    <w:lvl w:ilvl="3" w:tplc="F868424E">
      <w:start w:val="1"/>
      <w:numFmt w:val="bullet"/>
      <w:lvlText w:val=""/>
      <w:lvlJc w:val="left"/>
      <w:pPr>
        <w:ind w:left="2880" w:hanging="360"/>
      </w:pPr>
      <w:rPr>
        <w:rFonts w:ascii="Symbol" w:hAnsi="Symbol" w:hint="default"/>
      </w:rPr>
    </w:lvl>
    <w:lvl w:ilvl="4" w:tplc="1C30C49A">
      <w:start w:val="1"/>
      <w:numFmt w:val="bullet"/>
      <w:lvlText w:val="o"/>
      <w:lvlJc w:val="left"/>
      <w:pPr>
        <w:ind w:left="3600" w:hanging="360"/>
      </w:pPr>
      <w:rPr>
        <w:rFonts w:ascii="Courier New" w:hAnsi="Courier New" w:hint="default"/>
      </w:rPr>
    </w:lvl>
    <w:lvl w:ilvl="5" w:tplc="E5601000">
      <w:start w:val="1"/>
      <w:numFmt w:val="bullet"/>
      <w:lvlText w:val=""/>
      <w:lvlJc w:val="left"/>
      <w:pPr>
        <w:ind w:left="4320" w:hanging="360"/>
      </w:pPr>
      <w:rPr>
        <w:rFonts w:ascii="Wingdings" w:hAnsi="Wingdings" w:hint="default"/>
      </w:rPr>
    </w:lvl>
    <w:lvl w:ilvl="6" w:tplc="54A0D110">
      <w:start w:val="1"/>
      <w:numFmt w:val="bullet"/>
      <w:lvlText w:val=""/>
      <w:lvlJc w:val="left"/>
      <w:pPr>
        <w:ind w:left="5040" w:hanging="360"/>
      </w:pPr>
      <w:rPr>
        <w:rFonts w:ascii="Symbol" w:hAnsi="Symbol" w:hint="default"/>
      </w:rPr>
    </w:lvl>
    <w:lvl w:ilvl="7" w:tplc="FAD8DBA6">
      <w:start w:val="1"/>
      <w:numFmt w:val="bullet"/>
      <w:lvlText w:val="o"/>
      <w:lvlJc w:val="left"/>
      <w:pPr>
        <w:ind w:left="5760" w:hanging="360"/>
      </w:pPr>
      <w:rPr>
        <w:rFonts w:ascii="Courier New" w:hAnsi="Courier New" w:hint="default"/>
      </w:rPr>
    </w:lvl>
    <w:lvl w:ilvl="8" w:tplc="F522E364">
      <w:start w:val="1"/>
      <w:numFmt w:val="bullet"/>
      <w:lvlText w:val=""/>
      <w:lvlJc w:val="left"/>
      <w:pPr>
        <w:ind w:left="6480" w:hanging="360"/>
      </w:pPr>
      <w:rPr>
        <w:rFonts w:ascii="Wingdings" w:hAnsi="Wingdings" w:hint="default"/>
      </w:rPr>
    </w:lvl>
  </w:abstractNum>
  <w:abstractNum w:abstractNumId="21" w15:restartNumberingAfterBreak="0">
    <w:nsid w:val="53466C2B"/>
    <w:multiLevelType w:val="hybridMultilevel"/>
    <w:tmpl w:val="FC38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5D7ACD"/>
    <w:multiLevelType w:val="hybridMultilevel"/>
    <w:tmpl w:val="A9047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F3E71"/>
    <w:multiLevelType w:val="hybridMultilevel"/>
    <w:tmpl w:val="3E88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3D5874"/>
    <w:multiLevelType w:val="hybridMultilevel"/>
    <w:tmpl w:val="FFFFFFFF"/>
    <w:lvl w:ilvl="0" w:tplc="7E52845C">
      <w:start w:val="1"/>
      <w:numFmt w:val="bullet"/>
      <w:lvlText w:val="-"/>
      <w:lvlJc w:val="left"/>
      <w:pPr>
        <w:ind w:left="720" w:hanging="360"/>
      </w:pPr>
      <w:rPr>
        <w:rFonts w:ascii="Aptos" w:hAnsi="Aptos" w:hint="default"/>
      </w:rPr>
    </w:lvl>
    <w:lvl w:ilvl="1" w:tplc="63843ADC">
      <w:start w:val="1"/>
      <w:numFmt w:val="bullet"/>
      <w:lvlText w:val="o"/>
      <w:lvlJc w:val="left"/>
      <w:pPr>
        <w:ind w:left="1440" w:hanging="360"/>
      </w:pPr>
      <w:rPr>
        <w:rFonts w:ascii="Courier New" w:hAnsi="Courier New" w:hint="default"/>
      </w:rPr>
    </w:lvl>
    <w:lvl w:ilvl="2" w:tplc="850A4D18">
      <w:start w:val="1"/>
      <w:numFmt w:val="bullet"/>
      <w:lvlText w:val=""/>
      <w:lvlJc w:val="left"/>
      <w:pPr>
        <w:ind w:left="2160" w:hanging="360"/>
      </w:pPr>
      <w:rPr>
        <w:rFonts w:ascii="Wingdings" w:hAnsi="Wingdings" w:hint="default"/>
      </w:rPr>
    </w:lvl>
    <w:lvl w:ilvl="3" w:tplc="E1B4403E">
      <w:start w:val="1"/>
      <w:numFmt w:val="bullet"/>
      <w:lvlText w:val=""/>
      <w:lvlJc w:val="left"/>
      <w:pPr>
        <w:ind w:left="2880" w:hanging="360"/>
      </w:pPr>
      <w:rPr>
        <w:rFonts w:ascii="Symbol" w:hAnsi="Symbol" w:hint="default"/>
      </w:rPr>
    </w:lvl>
    <w:lvl w:ilvl="4" w:tplc="0DD4CD92">
      <w:start w:val="1"/>
      <w:numFmt w:val="bullet"/>
      <w:lvlText w:val="o"/>
      <w:lvlJc w:val="left"/>
      <w:pPr>
        <w:ind w:left="3600" w:hanging="360"/>
      </w:pPr>
      <w:rPr>
        <w:rFonts w:ascii="Courier New" w:hAnsi="Courier New" w:hint="default"/>
      </w:rPr>
    </w:lvl>
    <w:lvl w:ilvl="5" w:tplc="16BCA6C4">
      <w:start w:val="1"/>
      <w:numFmt w:val="bullet"/>
      <w:lvlText w:val=""/>
      <w:lvlJc w:val="left"/>
      <w:pPr>
        <w:ind w:left="4320" w:hanging="360"/>
      </w:pPr>
      <w:rPr>
        <w:rFonts w:ascii="Wingdings" w:hAnsi="Wingdings" w:hint="default"/>
      </w:rPr>
    </w:lvl>
    <w:lvl w:ilvl="6" w:tplc="49884E40">
      <w:start w:val="1"/>
      <w:numFmt w:val="bullet"/>
      <w:lvlText w:val=""/>
      <w:lvlJc w:val="left"/>
      <w:pPr>
        <w:ind w:left="5040" w:hanging="360"/>
      </w:pPr>
      <w:rPr>
        <w:rFonts w:ascii="Symbol" w:hAnsi="Symbol" w:hint="default"/>
      </w:rPr>
    </w:lvl>
    <w:lvl w:ilvl="7" w:tplc="3DD45C1E">
      <w:start w:val="1"/>
      <w:numFmt w:val="bullet"/>
      <w:lvlText w:val="o"/>
      <w:lvlJc w:val="left"/>
      <w:pPr>
        <w:ind w:left="5760" w:hanging="360"/>
      </w:pPr>
      <w:rPr>
        <w:rFonts w:ascii="Courier New" w:hAnsi="Courier New" w:hint="default"/>
      </w:rPr>
    </w:lvl>
    <w:lvl w:ilvl="8" w:tplc="7D6E8C26">
      <w:start w:val="1"/>
      <w:numFmt w:val="bullet"/>
      <w:lvlText w:val=""/>
      <w:lvlJc w:val="left"/>
      <w:pPr>
        <w:ind w:left="6480" w:hanging="360"/>
      </w:pPr>
      <w:rPr>
        <w:rFonts w:ascii="Wingdings" w:hAnsi="Wingdings" w:hint="default"/>
      </w:rPr>
    </w:lvl>
  </w:abstractNum>
  <w:abstractNum w:abstractNumId="25" w15:restartNumberingAfterBreak="0">
    <w:nsid w:val="71AE7A6C"/>
    <w:multiLevelType w:val="hybridMultilevel"/>
    <w:tmpl w:val="AF04A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A2BC2C"/>
    <w:multiLevelType w:val="hybridMultilevel"/>
    <w:tmpl w:val="FFFFFFFF"/>
    <w:lvl w:ilvl="0" w:tplc="18FE0B10">
      <w:start w:val="1"/>
      <w:numFmt w:val="bullet"/>
      <w:lvlText w:val="-"/>
      <w:lvlJc w:val="left"/>
      <w:pPr>
        <w:ind w:left="720" w:hanging="360"/>
      </w:pPr>
      <w:rPr>
        <w:rFonts w:ascii="Aptos" w:hAnsi="Aptos" w:hint="default"/>
      </w:rPr>
    </w:lvl>
    <w:lvl w:ilvl="1" w:tplc="BFBAD9F6">
      <w:start w:val="1"/>
      <w:numFmt w:val="bullet"/>
      <w:lvlText w:val="o"/>
      <w:lvlJc w:val="left"/>
      <w:pPr>
        <w:ind w:left="1440" w:hanging="360"/>
      </w:pPr>
      <w:rPr>
        <w:rFonts w:ascii="Courier New" w:hAnsi="Courier New" w:hint="default"/>
      </w:rPr>
    </w:lvl>
    <w:lvl w:ilvl="2" w:tplc="67C20E14">
      <w:start w:val="1"/>
      <w:numFmt w:val="bullet"/>
      <w:lvlText w:val=""/>
      <w:lvlJc w:val="left"/>
      <w:pPr>
        <w:ind w:left="2160" w:hanging="360"/>
      </w:pPr>
      <w:rPr>
        <w:rFonts w:ascii="Wingdings" w:hAnsi="Wingdings" w:hint="default"/>
      </w:rPr>
    </w:lvl>
    <w:lvl w:ilvl="3" w:tplc="89867258">
      <w:start w:val="1"/>
      <w:numFmt w:val="bullet"/>
      <w:lvlText w:val=""/>
      <w:lvlJc w:val="left"/>
      <w:pPr>
        <w:ind w:left="2880" w:hanging="360"/>
      </w:pPr>
      <w:rPr>
        <w:rFonts w:ascii="Symbol" w:hAnsi="Symbol" w:hint="default"/>
      </w:rPr>
    </w:lvl>
    <w:lvl w:ilvl="4" w:tplc="1CEE3126">
      <w:start w:val="1"/>
      <w:numFmt w:val="bullet"/>
      <w:lvlText w:val="o"/>
      <w:lvlJc w:val="left"/>
      <w:pPr>
        <w:ind w:left="3600" w:hanging="360"/>
      </w:pPr>
      <w:rPr>
        <w:rFonts w:ascii="Courier New" w:hAnsi="Courier New" w:hint="default"/>
      </w:rPr>
    </w:lvl>
    <w:lvl w:ilvl="5" w:tplc="F4064EBA">
      <w:start w:val="1"/>
      <w:numFmt w:val="bullet"/>
      <w:lvlText w:val=""/>
      <w:lvlJc w:val="left"/>
      <w:pPr>
        <w:ind w:left="4320" w:hanging="360"/>
      </w:pPr>
      <w:rPr>
        <w:rFonts w:ascii="Wingdings" w:hAnsi="Wingdings" w:hint="default"/>
      </w:rPr>
    </w:lvl>
    <w:lvl w:ilvl="6" w:tplc="C90C891A">
      <w:start w:val="1"/>
      <w:numFmt w:val="bullet"/>
      <w:lvlText w:val=""/>
      <w:lvlJc w:val="left"/>
      <w:pPr>
        <w:ind w:left="5040" w:hanging="360"/>
      </w:pPr>
      <w:rPr>
        <w:rFonts w:ascii="Symbol" w:hAnsi="Symbol" w:hint="default"/>
      </w:rPr>
    </w:lvl>
    <w:lvl w:ilvl="7" w:tplc="48263592">
      <w:start w:val="1"/>
      <w:numFmt w:val="bullet"/>
      <w:lvlText w:val="o"/>
      <w:lvlJc w:val="left"/>
      <w:pPr>
        <w:ind w:left="5760" w:hanging="360"/>
      </w:pPr>
      <w:rPr>
        <w:rFonts w:ascii="Courier New" w:hAnsi="Courier New" w:hint="default"/>
      </w:rPr>
    </w:lvl>
    <w:lvl w:ilvl="8" w:tplc="98B4C84E">
      <w:start w:val="1"/>
      <w:numFmt w:val="bullet"/>
      <w:lvlText w:val=""/>
      <w:lvlJc w:val="left"/>
      <w:pPr>
        <w:ind w:left="6480" w:hanging="360"/>
      </w:pPr>
      <w:rPr>
        <w:rFonts w:ascii="Wingdings" w:hAnsi="Wingdings" w:hint="default"/>
      </w:rPr>
    </w:lvl>
  </w:abstractNum>
  <w:abstractNum w:abstractNumId="27" w15:restartNumberingAfterBreak="0">
    <w:nsid w:val="791A30E6"/>
    <w:multiLevelType w:val="hybridMultilevel"/>
    <w:tmpl w:val="2EF6D9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D575830"/>
    <w:multiLevelType w:val="multilevel"/>
    <w:tmpl w:val="D71E38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DB136A6"/>
    <w:multiLevelType w:val="hybridMultilevel"/>
    <w:tmpl w:val="E1D682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804E51"/>
    <w:multiLevelType w:val="hybridMultilevel"/>
    <w:tmpl w:val="E7A68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118106">
    <w:abstractNumId w:val="6"/>
  </w:num>
  <w:num w:numId="2" w16cid:durableId="35739751">
    <w:abstractNumId w:val="15"/>
  </w:num>
  <w:num w:numId="3" w16cid:durableId="855996929">
    <w:abstractNumId w:val="2"/>
  </w:num>
  <w:num w:numId="4" w16cid:durableId="1030960731">
    <w:abstractNumId w:val="11"/>
  </w:num>
  <w:num w:numId="5" w16cid:durableId="1850555549">
    <w:abstractNumId w:val="26"/>
  </w:num>
  <w:num w:numId="6" w16cid:durableId="353506796">
    <w:abstractNumId w:val="7"/>
  </w:num>
  <w:num w:numId="7" w16cid:durableId="621303604">
    <w:abstractNumId w:val="24"/>
  </w:num>
  <w:num w:numId="8" w16cid:durableId="1063215841">
    <w:abstractNumId w:val="8"/>
  </w:num>
  <w:num w:numId="9" w16cid:durableId="1202472717">
    <w:abstractNumId w:val="20"/>
  </w:num>
  <w:num w:numId="10" w16cid:durableId="1977905293">
    <w:abstractNumId w:val="17"/>
  </w:num>
  <w:num w:numId="11" w16cid:durableId="895313324">
    <w:abstractNumId w:val="18"/>
  </w:num>
  <w:num w:numId="12" w16cid:durableId="192116848">
    <w:abstractNumId w:val="16"/>
  </w:num>
  <w:num w:numId="13" w16cid:durableId="1310134928">
    <w:abstractNumId w:val="29"/>
  </w:num>
  <w:num w:numId="14" w16cid:durableId="1444492725">
    <w:abstractNumId w:val="10"/>
  </w:num>
  <w:num w:numId="15" w16cid:durableId="1857887252">
    <w:abstractNumId w:val="22"/>
  </w:num>
  <w:num w:numId="16" w16cid:durableId="52780886">
    <w:abstractNumId w:val="19"/>
  </w:num>
  <w:num w:numId="17" w16cid:durableId="402916178">
    <w:abstractNumId w:val="27"/>
  </w:num>
  <w:num w:numId="18" w16cid:durableId="563417863">
    <w:abstractNumId w:val="14"/>
  </w:num>
  <w:num w:numId="19" w16cid:durableId="721560310">
    <w:abstractNumId w:val="0"/>
  </w:num>
  <w:num w:numId="20" w16cid:durableId="1605184303">
    <w:abstractNumId w:val="1"/>
  </w:num>
  <w:num w:numId="21" w16cid:durableId="605815287">
    <w:abstractNumId w:val="12"/>
  </w:num>
  <w:num w:numId="22" w16cid:durableId="807358782">
    <w:abstractNumId w:val="9"/>
  </w:num>
  <w:num w:numId="23" w16cid:durableId="1385056041">
    <w:abstractNumId w:val="25"/>
  </w:num>
  <w:num w:numId="24" w16cid:durableId="521476914">
    <w:abstractNumId w:val="5"/>
  </w:num>
  <w:num w:numId="25" w16cid:durableId="1105079262">
    <w:abstractNumId w:val="3"/>
  </w:num>
  <w:num w:numId="26" w16cid:durableId="2086564147">
    <w:abstractNumId w:val="30"/>
  </w:num>
  <w:num w:numId="27" w16cid:durableId="497695485">
    <w:abstractNumId w:val="4"/>
  </w:num>
  <w:num w:numId="28" w16cid:durableId="907568680">
    <w:abstractNumId w:val="13"/>
  </w:num>
  <w:num w:numId="29" w16cid:durableId="822501777">
    <w:abstractNumId w:val="28"/>
  </w:num>
  <w:num w:numId="30" w16cid:durableId="1900558875">
    <w:abstractNumId w:val="23"/>
  </w:num>
  <w:num w:numId="31" w16cid:durableId="1911883477">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99E40B"/>
    <w:rsid w:val="00000346"/>
    <w:rsid w:val="000021D4"/>
    <w:rsid w:val="00002469"/>
    <w:rsid w:val="00003122"/>
    <w:rsid w:val="00003AB7"/>
    <w:rsid w:val="0000761F"/>
    <w:rsid w:val="000106DF"/>
    <w:rsid w:val="000114FA"/>
    <w:rsid w:val="000132F8"/>
    <w:rsid w:val="00014712"/>
    <w:rsid w:val="00016506"/>
    <w:rsid w:val="00016C60"/>
    <w:rsid w:val="00017ACE"/>
    <w:rsid w:val="0002157C"/>
    <w:rsid w:val="00026084"/>
    <w:rsid w:val="00033D0F"/>
    <w:rsid w:val="00036617"/>
    <w:rsid w:val="00045B25"/>
    <w:rsid w:val="00056EC9"/>
    <w:rsid w:val="00060505"/>
    <w:rsid w:val="00060D34"/>
    <w:rsid w:val="00060DE3"/>
    <w:rsid w:val="000611AD"/>
    <w:rsid w:val="0006183F"/>
    <w:rsid w:val="00065E42"/>
    <w:rsid w:val="000746BE"/>
    <w:rsid w:val="000765B0"/>
    <w:rsid w:val="000776B7"/>
    <w:rsid w:val="0008023B"/>
    <w:rsid w:val="0008147E"/>
    <w:rsid w:val="00081A8B"/>
    <w:rsid w:val="00082A57"/>
    <w:rsid w:val="00082EA4"/>
    <w:rsid w:val="00084794"/>
    <w:rsid w:val="000853C7"/>
    <w:rsid w:val="0008542A"/>
    <w:rsid w:val="000867D9"/>
    <w:rsid w:val="000906D3"/>
    <w:rsid w:val="00091B3C"/>
    <w:rsid w:val="00091C56"/>
    <w:rsid w:val="000936CD"/>
    <w:rsid w:val="00094825"/>
    <w:rsid w:val="0009702C"/>
    <w:rsid w:val="00097C30"/>
    <w:rsid w:val="000A786F"/>
    <w:rsid w:val="000B1287"/>
    <w:rsid w:val="000B17C2"/>
    <w:rsid w:val="000B3C3F"/>
    <w:rsid w:val="000B4C3D"/>
    <w:rsid w:val="000B548C"/>
    <w:rsid w:val="000B6ACE"/>
    <w:rsid w:val="000B7AC9"/>
    <w:rsid w:val="000C169F"/>
    <w:rsid w:val="000C29EC"/>
    <w:rsid w:val="000C2A30"/>
    <w:rsid w:val="000C6B8E"/>
    <w:rsid w:val="000D2B8C"/>
    <w:rsid w:val="000D68C6"/>
    <w:rsid w:val="000D7FEA"/>
    <w:rsid w:val="000E18D5"/>
    <w:rsid w:val="000E29A4"/>
    <w:rsid w:val="000E718B"/>
    <w:rsid w:val="000F320D"/>
    <w:rsid w:val="000F3B8C"/>
    <w:rsid w:val="000F40F7"/>
    <w:rsid w:val="000F4BDB"/>
    <w:rsid w:val="000F7126"/>
    <w:rsid w:val="00101B50"/>
    <w:rsid w:val="001148C7"/>
    <w:rsid w:val="0011723C"/>
    <w:rsid w:val="001177F7"/>
    <w:rsid w:val="0012231C"/>
    <w:rsid w:val="001251FE"/>
    <w:rsid w:val="00127CA6"/>
    <w:rsid w:val="00131237"/>
    <w:rsid w:val="00132B35"/>
    <w:rsid w:val="00140665"/>
    <w:rsid w:val="00145887"/>
    <w:rsid w:val="00147F19"/>
    <w:rsid w:val="00157973"/>
    <w:rsid w:val="00160A4B"/>
    <w:rsid w:val="001612BA"/>
    <w:rsid w:val="00162E85"/>
    <w:rsid w:val="001663F2"/>
    <w:rsid w:val="00170345"/>
    <w:rsid w:val="001748FD"/>
    <w:rsid w:val="00175559"/>
    <w:rsid w:val="0017627A"/>
    <w:rsid w:val="00176680"/>
    <w:rsid w:val="001811CE"/>
    <w:rsid w:val="00181986"/>
    <w:rsid w:val="00181E91"/>
    <w:rsid w:val="00182E0A"/>
    <w:rsid w:val="00183CE2"/>
    <w:rsid w:val="0018635C"/>
    <w:rsid w:val="00186628"/>
    <w:rsid w:val="00190291"/>
    <w:rsid w:val="001906CC"/>
    <w:rsid w:val="00190A6B"/>
    <w:rsid w:val="00193410"/>
    <w:rsid w:val="00193B00"/>
    <w:rsid w:val="0019404D"/>
    <w:rsid w:val="0019427B"/>
    <w:rsid w:val="00195AF1"/>
    <w:rsid w:val="001961AA"/>
    <w:rsid w:val="001A0DFC"/>
    <w:rsid w:val="001A1193"/>
    <w:rsid w:val="001A2302"/>
    <w:rsid w:val="001A3D27"/>
    <w:rsid w:val="001A5113"/>
    <w:rsid w:val="001B017D"/>
    <w:rsid w:val="001B0466"/>
    <w:rsid w:val="001B11EB"/>
    <w:rsid w:val="001B200B"/>
    <w:rsid w:val="001B2736"/>
    <w:rsid w:val="001B4A88"/>
    <w:rsid w:val="001B4AD0"/>
    <w:rsid w:val="001C01EC"/>
    <w:rsid w:val="001C0319"/>
    <w:rsid w:val="001C5C8A"/>
    <w:rsid w:val="001C693A"/>
    <w:rsid w:val="001D5783"/>
    <w:rsid w:val="001E33D7"/>
    <w:rsid w:val="001E4EC7"/>
    <w:rsid w:val="001E4F84"/>
    <w:rsid w:val="001E5468"/>
    <w:rsid w:val="001E6D2D"/>
    <w:rsid w:val="001E6E9A"/>
    <w:rsid w:val="001E6ED1"/>
    <w:rsid w:val="001F275D"/>
    <w:rsid w:val="001F4BE6"/>
    <w:rsid w:val="001F55A1"/>
    <w:rsid w:val="001F5630"/>
    <w:rsid w:val="00200017"/>
    <w:rsid w:val="002010D5"/>
    <w:rsid w:val="00202C2C"/>
    <w:rsid w:val="002073B0"/>
    <w:rsid w:val="00212163"/>
    <w:rsid w:val="0021364D"/>
    <w:rsid w:val="00213FA7"/>
    <w:rsid w:val="002172F9"/>
    <w:rsid w:val="00221787"/>
    <w:rsid w:val="002227C0"/>
    <w:rsid w:val="0022536E"/>
    <w:rsid w:val="002259D2"/>
    <w:rsid w:val="002267B9"/>
    <w:rsid w:val="00226B59"/>
    <w:rsid w:val="00234780"/>
    <w:rsid w:val="002359D2"/>
    <w:rsid w:val="00236A33"/>
    <w:rsid w:val="00241A08"/>
    <w:rsid w:val="002439EC"/>
    <w:rsid w:val="00247918"/>
    <w:rsid w:val="00250642"/>
    <w:rsid w:val="002525A6"/>
    <w:rsid w:val="00252DC4"/>
    <w:rsid w:val="00255972"/>
    <w:rsid w:val="00256299"/>
    <w:rsid w:val="00256984"/>
    <w:rsid w:val="00264CFB"/>
    <w:rsid w:val="00264EE7"/>
    <w:rsid w:val="0026567C"/>
    <w:rsid w:val="00266A75"/>
    <w:rsid w:val="002726D2"/>
    <w:rsid w:val="002775A9"/>
    <w:rsid w:val="00282E33"/>
    <w:rsid w:val="00284DB3"/>
    <w:rsid w:val="00284E6E"/>
    <w:rsid w:val="002873A8"/>
    <w:rsid w:val="00292A2A"/>
    <w:rsid w:val="002976B9"/>
    <w:rsid w:val="002A0CB2"/>
    <w:rsid w:val="002A2726"/>
    <w:rsid w:val="002A27E3"/>
    <w:rsid w:val="002A6FC1"/>
    <w:rsid w:val="002A7611"/>
    <w:rsid w:val="002A7A6A"/>
    <w:rsid w:val="002B170E"/>
    <w:rsid w:val="002B3A4C"/>
    <w:rsid w:val="002B4065"/>
    <w:rsid w:val="002B5141"/>
    <w:rsid w:val="002B5A9B"/>
    <w:rsid w:val="002B6B6A"/>
    <w:rsid w:val="002B6E59"/>
    <w:rsid w:val="002B7062"/>
    <w:rsid w:val="002B75F4"/>
    <w:rsid w:val="002B7C4D"/>
    <w:rsid w:val="002C05E3"/>
    <w:rsid w:val="002C0F55"/>
    <w:rsid w:val="002C194F"/>
    <w:rsid w:val="002C1AC0"/>
    <w:rsid w:val="002C3F05"/>
    <w:rsid w:val="002C64AC"/>
    <w:rsid w:val="002C673C"/>
    <w:rsid w:val="002C7627"/>
    <w:rsid w:val="002C7697"/>
    <w:rsid w:val="002D15C3"/>
    <w:rsid w:val="002D64AA"/>
    <w:rsid w:val="002D6E70"/>
    <w:rsid w:val="002D7381"/>
    <w:rsid w:val="002D759E"/>
    <w:rsid w:val="002E24B2"/>
    <w:rsid w:val="002E7571"/>
    <w:rsid w:val="002F3C6E"/>
    <w:rsid w:val="00301205"/>
    <w:rsid w:val="00301CF6"/>
    <w:rsid w:val="00306390"/>
    <w:rsid w:val="0031162B"/>
    <w:rsid w:val="0031430D"/>
    <w:rsid w:val="00316131"/>
    <w:rsid w:val="003165F3"/>
    <w:rsid w:val="00316D51"/>
    <w:rsid w:val="00316EDD"/>
    <w:rsid w:val="003176A4"/>
    <w:rsid w:val="00320CA2"/>
    <w:rsid w:val="00324A9B"/>
    <w:rsid w:val="00324F93"/>
    <w:rsid w:val="00330B68"/>
    <w:rsid w:val="00330B79"/>
    <w:rsid w:val="00331B8B"/>
    <w:rsid w:val="00334443"/>
    <w:rsid w:val="003426C4"/>
    <w:rsid w:val="003432AC"/>
    <w:rsid w:val="00343CCC"/>
    <w:rsid w:val="00345178"/>
    <w:rsid w:val="0035089B"/>
    <w:rsid w:val="00352DC8"/>
    <w:rsid w:val="003611C1"/>
    <w:rsid w:val="00364C79"/>
    <w:rsid w:val="0037289E"/>
    <w:rsid w:val="00376280"/>
    <w:rsid w:val="00376335"/>
    <w:rsid w:val="003770CB"/>
    <w:rsid w:val="00380A7E"/>
    <w:rsid w:val="00382225"/>
    <w:rsid w:val="00382D1A"/>
    <w:rsid w:val="00382EA8"/>
    <w:rsid w:val="00386F5E"/>
    <w:rsid w:val="0039764F"/>
    <w:rsid w:val="00397DDA"/>
    <w:rsid w:val="003A0A4E"/>
    <w:rsid w:val="003A0D01"/>
    <w:rsid w:val="003A1CE0"/>
    <w:rsid w:val="003A533E"/>
    <w:rsid w:val="003A5ABE"/>
    <w:rsid w:val="003A659F"/>
    <w:rsid w:val="003A65D5"/>
    <w:rsid w:val="003B02CA"/>
    <w:rsid w:val="003B2E8D"/>
    <w:rsid w:val="003B435E"/>
    <w:rsid w:val="003B532C"/>
    <w:rsid w:val="003B6E98"/>
    <w:rsid w:val="003C0C5E"/>
    <w:rsid w:val="003C4CA0"/>
    <w:rsid w:val="003C4E17"/>
    <w:rsid w:val="003C6CD8"/>
    <w:rsid w:val="003C7F50"/>
    <w:rsid w:val="003D271A"/>
    <w:rsid w:val="003D2A08"/>
    <w:rsid w:val="003D448E"/>
    <w:rsid w:val="003D7368"/>
    <w:rsid w:val="003E729F"/>
    <w:rsid w:val="003F17E7"/>
    <w:rsid w:val="003F1CCA"/>
    <w:rsid w:val="003F1DBA"/>
    <w:rsid w:val="003F2951"/>
    <w:rsid w:val="003F36B0"/>
    <w:rsid w:val="003F6CE2"/>
    <w:rsid w:val="003F7A34"/>
    <w:rsid w:val="00403411"/>
    <w:rsid w:val="00403ADB"/>
    <w:rsid w:val="00405CD7"/>
    <w:rsid w:val="004061AF"/>
    <w:rsid w:val="004064D7"/>
    <w:rsid w:val="004126EA"/>
    <w:rsid w:val="00413028"/>
    <w:rsid w:val="004136D0"/>
    <w:rsid w:val="004148C3"/>
    <w:rsid w:val="00416A4B"/>
    <w:rsid w:val="0041733D"/>
    <w:rsid w:val="00417346"/>
    <w:rsid w:val="0041758C"/>
    <w:rsid w:val="00417C5F"/>
    <w:rsid w:val="00421453"/>
    <w:rsid w:val="00426C75"/>
    <w:rsid w:val="00431A66"/>
    <w:rsid w:val="00433BC7"/>
    <w:rsid w:val="0043440D"/>
    <w:rsid w:val="00436C4C"/>
    <w:rsid w:val="004400B6"/>
    <w:rsid w:val="00440C11"/>
    <w:rsid w:val="0044158E"/>
    <w:rsid w:val="00441E05"/>
    <w:rsid w:val="00441EDB"/>
    <w:rsid w:val="0044624E"/>
    <w:rsid w:val="00455175"/>
    <w:rsid w:val="00460FE5"/>
    <w:rsid w:val="00461D3B"/>
    <w:rsid w:val="0046628E"/>
    <w:rsid w:val="00467F6A"/>
    <w:rsid w:val="00471F75"/>
    <w:rsid w:val="0047452E"/>
    <w:rsid w:val="00481A3F"/>
    <w:rsid w:val="00483F43"/>
    <w:rsid w:val="00484A20"/>
    <w:rsid w:val="00484FC2"/>
    <w:rsid w:val="004865FB"/>
    <w:rsid w:val="00486B77"/>
    <w:rsid w:val="00486C5B"/>
    <w:rsid w:val="00493372"/>
    <w:rsid w:val="00493FD2"/>
    <w:rsid w:val="00494194"/>
    <w:rsid w:val="00497451"/>
    <w:rsid w:val="004A064A"/>
    <w:rsid w:val="004A1E67"/>
    <w:rsid w:val="004A2BA1"/>
    <w:rsid w:val="004A3381"/>
    <w:rsid w:val="004A3AF2"/>
    <w:rsid w:val="004B1125"/>
    <w:rsid w:val="004B3F30"/>
    <w:rsid w:val="004C0F30"/>
    <w:rsid w:val="004D27A2"/>
    <w:rsid w:val="004D489B"/>
    <w:rsid w:val="004D53A9"/>
    <w:rsid w:val="004E16E5"/>
    <w:rsid w:val="004E249E"/>
    <w:rsid w:val="004E4260"/>
    <w:rsid w:val="004E4CDD"/>
    <w:rsid w:val="004E58CC"/>
    <w:rsid w:val="004E6CCF"/>
    <w:rsid w:val="004E6DBE"/>
    <w:rsid w:val="004F03BF"/>
    <w:rsid w:val="005007A8"/>
    <w:rsid w:val="00500B3F"/>
    <w:rsid w:val="00500B6F"/>
    <w:rsid w:val="0050209E"/>
    <w:rsid w:val="00502F13"/>
    <w:rsid w:val="0050760A"/>
    <w:rsid w:val="005115BC"/>
    <w:rsid w:val="00520784"/>
    <w:rsid w:val="005245C5"/>
    <w:rsid w:val="005246D4"/>
    <w:rsid w:val="00526263"/>
    <w:rsid w:val="00526C31"/>
    <w:rsid w:val="005324E9"/>
    <w:rsid w:val="00534718"/>
    <w:rsid w:val="0053551D"/>
    <w:rsid w:val="00543463"/>
    <w:rsid w:val="00543604"/>
    <w:rsid w:val="00544611"/>
    <w:rsid w:val="0054660B"/>
    <w:rsid w:val="0055494A"/>
    <w:rsid w:val="00557692"/>
    <w:rsid w:val="005610B8"/>
    <w:rsid w:val="0056333B"/>
    <w:rsid w:val="00571562"/>
    <w:rsid w:val="00573241"/>
    <w:rsid w:val="00576331"/>
    <w:rsid w:val="0057740D"/>
    <w:rsid w:val="00580C5A"/>
    <w:rsid w:val="005821CD"/>
    <w:rsid w:val="00583510"/>
    <w:rsid w:val="00583962"/>
    <w:rsid w:val="00584672"/>
    <w:rsid w:val="00584A39"/>
    <w:rsid w:val="00590581"/>
    <w:rsid w:val="0059152E"/>
    <w:rsid w:val="0059536D"/>
    <w:rsid w:val="00595821"/>
    <w:rsid w:val="00597EC4"/>
    <w:rsid w:val="005A01C8"/>
    <w:rsid w:val="005A137D"/>
    <w:rsid w:val="005A205B"/>
    <w:rsid w:val="005A2FF9"/>
    <w:rsid w:val="005B0E18"/>
    <w:rsid w:val="005B1EE6"/>
    <w:rsid w:val="005B65D9"/>
    <w:rsid w:val="005B7003"/>
    <w:rsid w:val="005C2060"/>
    <w:rsid w:val="005C3686"/>
    <w:rsid w:val="005C37C0"/>
    <w:rsid w:val="005C69B8"/>
    <w:rsid w:val="005D2670"/>
    <w:rsid w:val="005D2ED5"/>
    <w:rsid w:val="005D3B49"/>
    <w:rsid w:val="005D3B77"/>
    <w:rsid w:val="005D588D"/>
    <w:rsid w:val="005E14C6"/>
    <w:rsid w:val="005E3EAD"/>
    <w:rsid w:val="005E435F"/>
    <w:rsid w:val="005E4509"/>
    <w:rsid w:val="005F01CF"/>
    <w:rsid w:val="005F01E5"/>
    <w:rsid w:val="005F6395"/>
    <w:rsid w:val="00600C01"/>
    <w:rsid w:val="00603DEB"/>
    <w:rsid w:val="00613305"/>
    <w:rsid w:val="006146F7"/>
    <w:rsid w:val="00615672"/>
    <w:rsid w:val="0061759D"/>
    <w:rsid w:val="00620514"/>
    <w:rsid w:val="00621DD9"/>
    <w:rsid w:val="006222AE"/>
    <w:rsid w:val="00626789"/>
    <w:rsid w:val="006318E7"/>
    <w:rsid w:val="00631F34"/>
    <w:rsid w:val="00632EB0"/>
    <w:rsid w:val="00633D60"/>
    <w:rsid w:val="00637286"/>
    <w:rsid w:val="00637C86"/>
    <w:rsid w:val="00640BC5"/>
    <w:rsid w:val="006410CB"/>
    <w:rsid w:val="00641395"/>
    <w:rsid w:val="006418D0"/>
    <w:rsid w:val="006460A3"/>
    <w:rsid w:val="00646C10"/>
    <w:rsid w:val="0065048A"/>
    <w:rsid w:val="006515AD"/>
    <w:rsid w:val="00651A0F"/>
    <w:rsid w:val="0065241C"/>
    <w:rsid w:val="0065288B"/>
    <w:rsid w:val="006549DB"/>
    <w:rsid w:val="00654C90"/>
    <w:rsid w:val="00656A8D"/>
    <w:rsid w:val="006577F0"/>
    <w:rsid w:val="0066463C"/>
    <w:rsid w:val="0066500B"/>
    <w:rsid w:val="006742D7"/>
    <w:rsid w:val="00674421"/>
    <w:rsid w:val="00675183"/>
    <w:rsid w:val="00675808"/>
    <w:rsid w:val="00681634"/>
    <w:rsid w:val="00683264"/>
    <w:rsid w:val="006838AD"/>
    <w:rsid w:val="00686B97"/>
    <w:rsid w:val="00686D45"/>
    <w:rsid w:val="00686F16"/>
    <w:rsid w:val="0069315D"/>
    <w:rsid w:val="00695460"/>
    <w:rsid w:val="00695CD4"/>
    <w:rsid w:val="00697193"/>
    <w:rsid w:val="006A0C31"/>
    <w:rsid w:val="006A11E6"/>
    <w:rsid w:val="006A2ED1"/>
    <w:rsid w:val="006B0AB3"/>
    <w:rsid w:val="006B1239"/>
    <w:rsid w:val="006B1ABF"/>
    <w:rsid w:val="006B22CC"/>
    <w:rsid w:val="006B3231"/>
    <w:rsid w:val="006B3455"/>
    <w:rsid w:val="006B44E8"/>
    <w:rsid w:val="006B6CC5"/>
    <w:rsid w:val="006B7E1F"/>
    <w:rsid w:val="006C0AB3"/>
    <w:rsid w:val="006C2CDD"/>
    <w:rsid w:val="006C57B4"/>
    <w:rsid w:val="006C5904"/>
    <w:rsid w:val="006D01D5"/>
    <w:rsid w:val="006D2CFA"/>
    <w:rsid w:val="006D4258"/>
    <w:rsid w:val="006D46CE"/>
    <w:rsid w:val="006D483E"/>
    <w:rsid w:val="006D689C"/>
    <w:rsid w:val="006E0C7D"/>
    <w:rsid w:val="006E3A91"/>
    <w:rsid w:val="006E6790"/>
    <w:rsid w:val="006F108C"/>
    <w:rsid w:val="006F206D"/>
    <w:rsid w:val="006F2C26"/>
    <w:rsid w:val="006F5C2E"/>
    <w:rsid w:val="006F6F8D"/>
    <w:rsid w:val="006F79E1"/>
    <w:rsid w:val="007025FC"/>
    <w:rsid w:val="00702EEE"/>
    <w:rsid w:val="007040E4"/>
    <w:rsid w:val="00705054"/>
    <w:rsid w:val="00707919"/>
    <w:rsid w:val="007112CB"/>
    <w:rsid w:val="00712808"/>
    <w:rsid w:val="00712AA7"/>
    <w:rsid w:val="00716647"/>
    <w:rsid w:val="0071716A"/>
    <w:rsid w:val="007200AC"/>
    <w:rsid w:val="00720749"/>
    <w:rsid w:val="007211FA"/>
    <w:rsid w:val="00722B71"/>
    <w:rsid w:val="00724D4E"/>
    <w:rsid w:val="007262FE"/>
    <w:rsid w:val="007270ED"/>
    <w:rsid w:val="007272C4"/>
    <w:rsid w:val="0072771E"/>
    <w:rsid w:val="00732447"/>
    <w:rsid w:val="00732BBC"/>
    <w:rsid w:val="0073473A"/>
    <w:rsid w:val="00736413"/>
    <w:rsid w:val="00736935"/>
    <w:rsid w:val="007374F2"/>
    <w:rsid w:val="007418F2"/>
    <w:rsid w:val="00743C5C"/>
    <w:rsid w:val="00747881"/>
    <w:rsid w:val="0075074C"/>
    <w:rsid w:val="00751A22"/>
    <w:rsid w:val="007547C6"/>
    <w:rsid w:val="00756D29"/>
    <w:rsid w:val="00756E03"/>
    <w:rsid w:val="00756E5B"/>
    <w:rsid w:val="00757369"/>
    <w:rsid w:val="00762851"/>
    <w:rsid w:val="007658A3"/>
    <w:rsid w:val="00775FB5"/>
    <w:rsid w:val="00776964"/>
    <w:rsid w:val="0078250E"/>
    <w:rsid w:val="00784BCF"/>
    <w:rsid w:val="007851ED"/>
    <w:rsid w:val="00787F50"/>
    <w:rsid w:val="0079231D"/>
    <w:rsid w:val="00794967"/>
    <w:rsid w:val="007A7093"/>
    <w:rsid w:val="007B0789"/>
    <w:rsid w:val="007B2DD9"/>
    <w:rsid w:val="007B70F7"/>
    <w:rsid w:val="007C05E2"/>
    <w:rsid w:val="007C0842"/>
    <w:rsid w:val="007C56C2"/>
    <w:rsid w:val="007C6953"/>
    <w:rsid w:val="007D4181"/>
    <w:rsid w:val="007D5195"/>
    <w:rsid w:val="007E0A44"/>
    <w:rsid w:val="007E1EF2"/>
    <w:rsid w:val="007E2B6F"/>
    <w:rsid w:val="007E3DAF"/>
    <w:rsid w:val="007E6D29"/>
    <w:rsid w:val="007F67A8"/>
    <w:rsid w:val="007F6CE2"/>
    <w:rsid w:val="007F7C90"/>
    <w:rsid w:val="008033D0"/>
    <w:rsid w:val="00803E98"/>
    <w:rsid w:val="008069E7"/>
    <w:rsid w:val="00813AAB"/>
    <w:rsid w:val="00815909"/>
    <w:rsid w:val="008226E4"/>
    <w:rsid w:val="00823C21"/>
    <w:rsid w:val="00824317"/>
    <w:rsid w:val="00830E53"/>
    <w:rsid w:val="0083264D"/>
    <w:rsid w:val="0083419E"/>
    <w:rsid w:val="00835E15"/>
    <w:rsid w:val="00837587"/>
    <w:rsid w:val="00843440"/>
    <w:rsid w:val="00844699"/>
    <w:rsid w:val="00844AC9"/>
    <w:rsid w:val="008455DB"/>
    <w:rsid w:val="00854A6A"/>
    <w:rsid w:val="00855611"/>
    <w:rsid w:val="00856508"/>
    <w:rsid w:val="00856559"/>
    <w:rsid w:val="00864C48"/>
    <w:rsid w:val="00865279"/>
    <w:rsid w:val="00865B35"/>
    <w:rsid w:val="00874057"/>
    <w:rsid w:val="0087548D"/>
    <w:rsid w:val="00876C33"/>
    <w:rsid w:val="00881099"/>
    <w:rsid w:val="00881915"/>
    <w:rsid w:val="008822B1"/>
    <w:rsid w:val="0088587A"/>
    <w:rsid w:val="008863BA"/>
    <w:rsid w:val="008863C2"/>
    <w:rsid w:val="008866E5"/>
    <w:rsid w:val="00886A33"/>
    <w:rsid w:val="00886D10"/>
    <w:rsid w:val="0088775F"/>
    <w:rsid w:val="00897072"/>
    <w:rsid w:val="008978A8"/>
    <w:rsid w:val="008A421D"/>
    <w:rsid w:val="008A4C5F"/>
    <w:rsid w:val="008A70F7"/>
    <w:rsid w:val="008B0C08"/>
    <w:rsid w:val="008B1447"/>
    <w:rsid w:val="008C16C6"/>
    <w:rsid w:val="008C5099"/>
    <w:rsid w:val="008C7EE9"/>
    <w:rsid w:val="008D093A"/>
    <w:rsid w:val="008D2018"/>
    <w:rsid w:val="008D442C"/>
    <w:rsid w:val="008D6330"/>
    <w:rsid w:val="008D68C7"/>
    <w:rsid w:val="008D768F"/>
    <w:rsid w:val="008E2C13"/>
    <w:rsid w:val="008E4C97"/>
    <w:rsid w:val="008E4FE2"/>
    <w:rsid w:val="008F00E5"/>
    <w:rsid w:val="008F2778"/>
    <w:rsid w:val="008F347C"/>
    <w:rsid w:val="008F5376"/>
    <w:rsid w:val="009036A0"/>
    <w:rsid w:val="00903E97"/>
    <w:rsid w:val="0090637C"/>
    <w:rsid w:val="009065C3"/>
    <w:rsid w:val="0091004B"/>
    <w:rsid w:val="00910383"/>
    <w:rsid w:val="009116AD"/>
    <w:rsid w:val="0091329C"/>
    <w:rsid w:val="00914AC6"/>
    <w:rsid w:val="00914AEC"/>
    <w:rsid w:val="009210DB"/>
    <w:rsid w:val="0092211F"/>
    <w:rsid w:val="0092263A"/>
    <w:rsid w:val="009260B9"/>
    <w:rsid w:val="009268C5"/>
    <w:rsid w:val="00930F02"/>
    <w:rsid w:val="00933C47"/>
    <w:rsid w:val="00934E0F"/>
    <w:rsid w:val="0093564D"/>
    <w:rsid w:val="00937B83"/>
    <w:rsid w:val="0094151E"/>
    <w:rsid w:val="00943C8F"/>
    <w:rsid w:val="00946BDF"/>
    <w:rsid w:val="009573DA"/>
    <w:rsid w:val="0096096F"/>
    <w:rsid w:val="00961460"/>
    <w:rsid w:val="00975764"/>
    <w:rsid w:val="0098182E"/>
    <w:rsid w:val="00982B01"/>
    <w:rsid w:val="00984A1C"/>
    <w:rsid w:val="009863E1"/>
    <w:rsid w:val="00986CF5"/>
    <w:rsid w:val="0099177F"/>
    <w:rsid w:val="00992FD8"/>
    <w:rsid w:val="00997B52"/>
    <w:rsid w:val="00997CAB"/>
    <w:rsid w:val="009A2E9E"/>
    <w:rsid w:val="009A565A"/>
    <w:rsid w:val="009A7A1D"/>
    <w:rsid w:val="009A7DF3"/>
    <w:rsid w:val="009B0C31"/>
    <w:rsid w:val="009C47A5"/>
    <w:rsid w:val="009D01F6"/>
    <w:rsid w:val="009D238E"/>
    <w:rsid w:val="009D3A1B"/>
    <w:rsid w:val="009D606A"/>
    <w:rsid w:val="009D742A"/>
    <w:rsid w:val="009E0798"/>
    <w:rsid w:val="009E4CAD"/>
    <w:rsid w:val="009F0471"/>
    <w:rsid w:val="009F0AD8"/>
    <w:rsid w:val="009F165A"/>
    <w:rsid w:val="009F1A4B"/>
    <w:rsid w:val="009F3D16"/>
    <w:rsid w:val="009F4508"/>
    <w:rsid w:val="009F4BF6"/>
    <w:rsid w:val="00A06C7C"/>
    <w:rsid w:val="00A07926"/>
    <w:rsid w:val="00A1048B"/>
    <w:rsid w:val="00A10DEA"/>
    <w:rsid w:val="00A159A0"/>
    <w:rsid w:val="00A165B7"/>
    <w:rsid w:val="00A246D6"/>
    <w:rsid w:val="00A24AF0"/>
    <w:rsid w:val="00A261D7"/>
    <w:rsid w:val="00A27072"/>
    <w:rsid w:val="00A276C9"/>
    <w:rsid w:val="00A27F52"/>
    <w:rsid w:val="00A30561"/>
    <w:rsid w:val="00A30766"/>
    <w:rsid w:val="00A310D8"/>
    <w:rsid w:val="00A34660"/>
    <w:rsid w:val="00A349FE"/>
    <w:rsid w:val="00A353A3"/>
    <w:rsid w:val="00A401C0"/>
    <w:rsid w:val="00A419D4"/>
    <w:rsid w:val="00A42224"/>
    <w:rsid w:val="00A44460"/>
    <w:rsid w:val="00A44A74"/>
    <w:rsid w:val="00A474D8"/>
    <w:rsid w:val="00A510BE"/>
    <w:rsid w:val="00A54098"/>
    <w:rsid w:val="00A566EA"/>
    <w:rsid w:val="00A56FC5"/>
    <w:rsid w:val="00A62DF1"/>
    <w:rsid w:val="00A644B9"/>
    <w:rsid w:val="00A65649"/>
    <w:rsid w:val="00A67511"/>
    <w:rsid w:val="00A6793A"/>
    <w:rsid w:val="00A729AE"/>
    <w:rsid w:val="00A72CF2"/>
    <w:rsid w:val="00A72EBD"/>
    <w:rsid w:val="00A73E92"/>
    <w:rsid w:val="00A74221"/>
    <w:rsid w:val="00A75211"/>
    <w:rsid w:val="00A76CE8"/>
    <w:rsid w:val="00A83B96"/>
    <w:rsid w:val="00A8633A"/>
    <w:rsid w:val="00A868C4"/>
    <w:rsid w:val="00A874D2"/>
    <w:rsid w:val="00A900C8"/>
    <w:rsid w:val="00A90ACB"/>
    <w:rsid w:val="00A91A74"/>
    <w:rsid w:val="00A934A7"/>
    <w:rsid w:val="00A94AD6"/>
    <w:rsid w:val="00AA08D7"/>
    <w:rsid w:val="00AA2831"/>
    <w:rsid w:val="00AA61AA"/>
    <w:rsid w:val="00AB1C1E"/>
    <w:rsid w:val="00AB390C"/>
    <w:rsid w:val="00AB67F6"/>
    <w:rsid w:val="00AB6A7B"/>
    <w:rsid w:val="00AB7615"/>
    <w:rsid w:val="00AC1D28"/>
    <w:rsid w:val="00AC291A"/>
    <w:rsid w:val="00AC41F8"/>
    <w:rsid w:val="00AC7BFC"/>
    <w:rsid w:val="00AD1A9D"/>
    <w:rsid w:val="00AD337C"/>
    <w:rsid w:val="00AD426D"/>
    <w:rsid w:val="00AD73C1"/>
    <w:rsid w:val="00AD7B94"/>
    <w:rsid w:val="00AE0193"/>
    <w:rsid w:val="00AE088C"/>
    <w:rsid w:val="00AE131F"/>
    <w:rsid w:val="00AF08F2"/>
    <w:rsid w:val="00AF23D2"/>
    <w:rsid w:val="00AF5521"/>
    <w:rsid w:val="00AF5704"/>
    <w:rsid w:val="00AF79D0"/>
    <w:rsid w:val="00B005C8"/>
    <w:rsid w:val="00B00F98"/>
    <w:rsid w:val="00B020AA"/>
    <w:rsid w:val="00B04648"/>
    <w:rsid w:val="00B11290"/>
    <w:rsid w:val="00B1152B"/>
    <w:rsid w:val="00B117DE"/>
    <w:rsid w:val="00B13A5E"/>
    <w:rsid w:val="00B17368"/>
    <w:rsid w:val="00B2147C"/>
    <w:rsid w:val="00B2224C"/>
    <w:rsid w:val="00B22602"/>
    <w:rsid w:val="00B231F3"/>
    <w:rsid w:val="00B23259"/>
    <w:rsid w:val="00B24FAC"/>
    <w:rsid w:val="00B3412F"/>
    <w:rsid w:val="00B35CB4"/>
    <w:rsid w:val="00B42045"/>
    <w:rsid w:val="00B4341E"/>
    <w:rsid w:val="00B527B5"/>
    <w:rsid w:val="00B53078"/>
    <w:rsid w:val="00B55D4D"/>
    <w:rsid w:val="00B575D3"/>
    <w:rsid w:val="00B6401D"/>
    <w:rsid w:val="00B66AE7"/>
    <w:rsid w:val="00B66C8D"/>
    <w:rsid w:val="00B720DB"/>
    <w:rsid w:val="00B72F49"/>
    <w:rsid w:val="00B801C6"/>
    <w:rsid w:val="00B806FE"/>
    <w:rsid w:val="00B81D6F"/>
    <w:rsid w:val="00B84650"/>
    <w:rsid w:val="00B8489D"/>
    <w:rsid w:val="00B853A7"/>
    <w:rsid w:val="00B85F94"/>
    <w:rsid w:val="00B87DC0"/>
    <w:rsid w:val="00B90EEF"/>
    <w:rsid w:val="00B93998"/>
    <w:rsid w:val="00BA09D5"/>
    <w:rsid w:val="00BA73D6"/>
    <w:rsid w:val="00BA7D7D"/>
    <w:rsid w:val="00BB199D"/>
    <w:rsid w:val="00BB45EE"/>
    <w:rsid w:val="00BB7697"/>
    <w:rsid w:val="00BC257F"/>
    <w:rsid w:val="00BC3BCD"/>
    <w:rsid w:val="00BC4EF0"/>
    <w:rsid w:val="00BC67EB"/>
    <w:rsid w:val="00BD0047"/>
    <w:rsid w:val="00BD0340"/>
    <w:rsid w:val="00BD3B08"/>
    <w:rsid w:val="00BD3DA7"/>
    <w:rsid w:val="00BE11FE"/>
    <w:rsid w:val="00BE1721"/>
    <w:rsid w:val="00BE194F"/>
    <w:rsid w:val="00BE235C"/>
    <w:rsid w:val="00BE27FB"/>
    <w:rsid w:val="00BE4619"/>
    <w:rsid w:val="00BE591F"/>
    <w:rsid w:val="00BF06BA"/>
    <w:rsid w:val="00BF1AE0"/>
    <w:rsid w:val="00BF1CEA"/>
    <w:rsid w:val="00BF30DB"/>
    <w:rsid w:val="00BF6B89"/>
    <w:rsid w:val="00BF7013"/>
    <w:rsid w:val="00C00D67"/>
    <w:rsid w:val="00C02997"/>
    <w:rsid w:val="00C029C1"/>
    <w:rsid w:val="00C03098"/>
    <w:rsid w:val="00C062A0"/>
    <w:rsid w:val="00C06C99"/>
    <w:rsid w:val="00C06D8A"/>
    <w:rsid w:val="00C105C9"/>
    <w:rsid w:val="00C1180F"/>
    <w:rsid w:val="00C155F3"/>
    <w:rsid w:val="00C166CD"/>
    <w:rsid w:val="00C20296"/>
    <w:rsid w:val="00C25E2A"/>
    <w:rsid w:val="00C278A9"/>
    <w:rsid w:val="00C327B3"/>
    <w:rsid w:val="00C35592"/>
    <w:rsid w:val="00C4050E"/>
    <w:rsid w:val="00C42A76"/>
    <w:rsid w:val="00C47877"/>
    <w:rsid w:val="00C525DB"/>
    <w:rsid w:val="00C53E5F"/>
    <w:rsid w:val="00C55A6A"/>
    <w:rsid w:val="00C56848"/>
    <w:rsid w:val="00C603A9"/>
    <w:rsid w:val="00C60957"/>
    <w:rsid w:val="00C62809"/>
    <w:rsid w:val="00C65CD4"/>
    <w:rsid w:val="00C671D9"/>
    <w:rsid w:val="00C70285"/>
    <w:rsid w:val="00C719EA"/>
    <w:rsid w:val="00C73D10"/>
    <w:rsid w:val="00C73FDF"/>
    <w:rsid w:val="00C74746"/>
    <w:rsid w:val="00C77582"/>
    <w:rsid w:val="00C85308"/>
    <w:rsid w:val="00C85C2D"/>
    <w:rsid w:val="00C90E96"/>
    <w:rsid w:val="00C931BF"/>
    <w:rsid w:val="00C963A5"/>
    <w:rsid w:val="00CA2A51"/>
    <w:rsid w:val="00CA30B6"/>
    <w:rsid w:val="00CA4B5D"/>
    <w:rsid w:val="00CA5FE8"/>
    <w:rsid w:val="00CA7C8E"/>
    <w:rsid w:val="00CB0795"/>
    <w:rsid w:val="00CB0A23"/>
    <w:rsid w:val="00CB15A2"/>
    <w:rsid w:val="00CB233D"/>
    <w:rsid w:val="00CB320A"/>
    <w:rsid w:val="00CB5C27"/>
    <w:rsid w:val="00CB7C7E"/>
    <w:rsid w:val="00CC1678"/>
    <w:rsid w:val="00CC2D78"/>
    <w:rsid w:val="00CC4C35"/>
    <w:rsid w:val="00CC7519"/>
    <w:rsid w:val="00CD3567"/>
    <w:rsid w:val="00CD430F"/>
    <w:rsid w:val="00CD7343"/>
    <w:rsid w:val="00CE08F8"/>
    <w:rsid w:val="00CE0F84"/>
    <w:rsid w:val="00CE2D66"/>
    <w:rsid w:val="00CE2E0A"/>
    <w:rsid w:val="00CE7677"/>
    <w:rsid w:val="00CF30C5"/>
    <w:rsid w:val="00CF413A"/>
    <w:rsid w:val="00CF6F3C"/>
    <w:rsid w:val="00CF6F9F"/>
    <w:rsid w:val="00D007BD"/>
    <w:rsid w:val="00D00CAF"/>
    <w:rsid w:val="00D00F21"/>
    <w:rsid w:val="00D02FD2"/>
    <w:rsid w:val="00D1215D"/>
    <w:rsid w:val="00D1432C"/>
    <w:rsid w:val="00D209CF"/>
    <w:rsid w:val="00D2354D"/>
    <w:rsid w:val="00D23AA2"/>
    <w:rsid w:val="00D256FB"/>
    <w:rsid w:val="00D368F2"/>
    <w:rsid w:val="00D44563"/>
    <w:rsid w:val="00D44A17"/>
    <w:rsid w:val="00D456EB"/>
    <w:rsid w:val="00D469DF"/>
    <w:rsid w:val="00D47BD0"/>
    <w:rsid w:val="00D53EF9"/>
    <w:rsid w:val="00D574DC"/>
    <w:rsid w:val="00D57A4A"/>
    <w:rsid w:val="00D64139"/>
    <w:rsid w:val="00D70388"/>
    <w:rsid w:val="00D70870"/>
    <w:rsid w:val="00D712A9"/>
    <w:rsid w:val="00D737F3"/>
    <w:rsid w:val="00D74CE7"/>
    <w:rsid w:val="00D81520"/>
    <w:rsid w:val="00D81A00"/>
    <w:rsid w:val="00D81DCD"/>
    <w:rsid w:val="00D84827"/>
    <w:rsid w:val="00D85232"/>
    <w:rsid w:val="00D86C8E"/>
    <w:rsid w:val="00D91132"/>
    <w:rsid w:val="00D927B1"/>
    <w:rsid w:val="00D92A52"/>
    <w:rsid w:val="00D94B95"/>
    <w:rsid w:val="00D95FA4"/>
    <w:rsid w:val="00D962A1"/>
    <w:rsid w:val="00D969EA"/>
    <w:rsid w:val="00DA0098"/>
    <w:rsid w:val="00DA216A"/>
    <w:rsid w:val="00DA5E05"/>
    <w:rsid w:val="00DA63CF"/>
    <w:rsid w:val="00DB2769"/>
    <w:rsid w:val="00DC0EEC"/>
    <w:rsid w:val="00DC304B"/>
    <w:rsid w:val="00DC35DF"/>
    <w:rsid w:val="00DC455E"/>
    <w:rsid w:val="00DC59A7"/>
    <w:rsid w:val="00DC5BFB"/>
    <w:rsid w:val="00DC5CE3"/>
    <w:rsid w:val="00DC7944"/>
    <w:rsid w:val="00DD1253"/>
    <w:rsid w:val="00DD1B09"/>
    <w:rsid w:val="00DD1F1C"/>
    <w:rsid w:val="00DD70C1"/>
    <w:rsid w:val="00DE5AE2"/>
    <w:rsid w:val="00DF04D8"/>
    <w:rsid w:val="00DF1B93"/>
    <w:rsid w:val="00DF2BF9"/>
    <w:rsid w:val="00DF3225"/>
    <w:rsid w:val="00DF3D8C"/>
    <w:rsid w:val="00DF3E46"/>
    <w:rsid w:val="00DF5FAC"/>
    <w:rsid w:val="00E03F4A"/>
    <w:rsid w:val="00E059DC"/>
    <w:rsid w:val="00E141D2"/>
    <w:rsid w:val="00E14C05"/>
    <w:rsid w:val="00E16AF4"/>
    <w:rsid w:val="00E21311"/>
    <w:rsid w:val="00E218E8"/>
    <w:rsid w:val="00E21BE7"/>
    <w:rsid w:val="00E21F44"/>
    <w:rsid w:val="00E27B0D"/>
    <w:rsid w:val="00E348AD"/>
    <w:rsid w:val="00E36602"/>
    <w:rsid w:val="00E40A37"/>
    <w:rsid w:val="00E42307"/>
    <w:rsid w:val="00E424A1"/>
    <w:rsid w:val="00E4335B"/>
    <w:rsid w:val="00E44737"/>
    <w:rsid w:val="00E457AF"/>
    <w:rsid w:val="00E46C60"/>
    <w:rsid w:val="00E512A9"/>
    <w:rsid w:val="00E52A30"/>
    <w:rsid w:val="00E5515E"/>
    <w:rsid w:val="00E5683A"/>
    <w:rsid w:val="00E6187A"/>
    <w:rsid w:val="00E63E88"/>
    <w:rsid w:val="00E64960"/>
    <w:rsid w:val="00E6783F"/>
    <w:rsid w:val="00E75E36"/>
    <w:rsid w:val="00E80BF9"/>
    <w:rsid w:val="00E81A70"/>
    <w:rsid w:val="00E81EA7"/>
    <w:rsid w:val="00E84987"/>
    <w:rsid w:val="00E90BDF"/>
    <w:rsid w:val="00E91C62"/>
    <w:rsid w:val="00E964F9"/>
    <w:rsid w:val="00E9699F"/>
    <w:rsid w:val="00EA06D3"/>
    <w:rsid w:val="00EA1CD0"/>
    <w:rsid w:val="00EA2F80"/>
    <w:rsid w:val="00EA7250"/>
    <w:rsid w:val="00EB3FC9"/>
    <w:rsid w:val="00EB7C82"/>
    <w:rsid w:val="00EC066A"/>
    <w:rsid w:val="00EC6E7B"/>
    <w:rsid w:val="00EC73ED"/>
    <w:rsid w:val="00ED33FC"/>
    <w:rsid w:val="00ED3961"/>
    <w:rsid w:val="00ED6322"/>
    <w:rsid w:val="00ED682B"/>
    <w:rsid w:val="00EE13E8"/>
    <w:rsid w:val="00EE197D"/>
    <w:rsid w:val="00EE466F"/>
    <w:rsid w:val="00EE5A97"/>
    <w:rsid w:val="00EE6DE1"/>
    <w:rsid w:val="00EE7B9C"/>
    <w:rsid w:val="00EE7D15"/>
    <w:rsid w:val="00EF12E3"/>
    <w:rsid w:val="00EF1E38"/>
    <w:rsid w:val="00EF4B84"/>
    <w:rsid w:val="00F00A28"/>
    <w:rsid w:val="00F01021"/>
    <w:rsid w:val="00F01F20"/>
    <w:rsid w:val="00F022BA"/>
    <w:rsid w:val="00F06C10"/>
    <w:rsid w:val="00F0731D"/>
    <w:rsid w:val="00F13612"/>
    <w:rsid w:val="00F151FF"/>
    <w:rsid w:val="00F1635F"/>
    <w:rsid w:val="00F17182"/>
    <w:rsid w:val="00F24706"/>
    <w:rsid w:val="00F25FD0"/>
    <w:rsid w:val="00F26219"/>
    <w:rsid w:val="00F27895"/>
    <w:rsid w:val="00F33307"/>
    <w:rsid w:val="00F33E67"/>
    <w:rsid w:val="00F422CC"/>
    <w:rsid w:val="00F42805"/>
    <w:rsid w:val="00F437F8"/>
    <w:rsid w:val="00F45853"/>
    <w:rsid w:val="00F4669B"/>
    <w:rsid w:val="00F47559"/>
    <w:rsid w:val="00F50254"/>
    <w:rsid w:val="00F50E9D"/>
    <w:rsid w:val="00F510BF"/>
    <w:rsid w:val="00F53F03"/>
    <w:rsid w:val="00F552EF"/>
    <w:rsid w:val="00F6190E"/>
    <w:rsid w:val="00F645FE"/>
    <w:rsid w:val="00F65FD3"/>
    <w:rsid w:val="00F71DEB"/>
    <w:rsid w:val="00F80805"/>
    <w:rsid w:val="00F8193E"/>
    <w:rsid w:val="00F8193F"/>
    <w:rsid w:val="00F81DB9"/>
    <w:rsid w:val="00F82D7F"/>
    <w:rsid w:val="00F83717"/>
    <w:rsid w:val="00F858EB"/>
    <w:rsid w:val="00F86611"/>
    <w:rsid w:val="00F87721"/>
    <w:rsid w:val="00F90ED9"/>
    <w:rsid w:val="00F94358"/>
    <w:rsid w:val="00F94CD7"/>
    <w:rsid w:val="00F96CFB"/>
    <w:rsid w:val="00FA0245"/>
    <w:rsid w:val="00FA3F2A"/>
    <w:rsid w:val="00FA473E"/>
    <w:rsid w:val="00FA5A17"/>
    <w:rsid w:val="00FA5CCF"/>
    <w:rsid w:val="00FB02EA"/>
    <w:rsid w:val="00FB1B07"/>
    <w:rsid w:val="00FB3D70"/>
    <w:rsid w:val="00FB549D"/>
    <w:rsid w:val="00FB5FA8"/>
    <w:rsid w:val="00FC0153"/>
    <w:rsid w:val="00FC2B74"/>
    <w:rsid w:val="00FC4780"/>
    <w:rsid w:val="00FC497E"/>
    <w:rsid w:val="00FC4D1A"/>
    <w:rsid w:val="00FC56E8"/>
    <w:rsid w:val="00FC5A55"/>
    <w:rsid w:val="00FC724A"/>
    <w:rsid w:val="00FD076D"/>
    <w:rsid w:val="00FD0F58"/>
    <w:rsid w:val="00FD26C5"/>
    <w:rsid w:val="00FD2B90"/>
    <w:rsid w:val="00FE005D"/>
    <w:rsid w:val="00FE23B5"/>
    <w:rsid w:val="00FE3083"/>
    <w:rsid w:val="00FE37EE"/>
    <w:rsid w:val="00FE47C6"/>
    <w:rsid w:val="00FE5F4C"/>
    <w:rsid w:val="00FE7BA0"/>
    <w:rsid w:val="00FF2C05"/>
    <w:rsid w:val="00FF3CBD"/>
    <w:rsid w:val="00FF4E49"/>
    <w:rsid w:val="00FF7753"/>
    <w:rsid w:val="00FF7BE0"/>
    <w:rsid w:val="0342439A"/>
    <w:rsid w:val="06FEB616"/>
    <w:rsid w:val="09492511"/>
    <w:rsid w:val="0AD28D30"/>
    <w:rsid w:val="0C742E47"/>
    <w:rsid w:val="0CD508A3"/>
    <w:rsid w:val="0CDEB4C5"/>
    <w:rsid w:val="0F8D4AD2"/>
    <w:rsid w:val="0FB45407"/>
    <w:rsid w:val="1051A13A"/>
    <w:rsid w:val="105BFC32"/>
    <w:rsid w:val="15C60642"/>
    <w:rsid w:val="1728C52B"/>
    <w:rsid w:val="1799E40B"/>
    <w:rsid w:val="1F33D710"/>
    <w:rsid w:val="1F5522E9"/>
    <w:rsid w:val="211D5534"/>
    <w:rsid w:val="278C96B8"/>
    <w:rsid w:val="27E1D6F7"/>
    <w:rsid w:val="2C70B6CD"/>
    <w:rsid w:val="2DB617FF"/>
    <w:rsid w:val="2F51E860"/>
    <w:rsid w:val="30C31EBA"/>
    <w:rsid w:val="3216D500"/>
    <w:rsid w:val="32898922"/>
    <w:rsid w:val="354E75C2"/>
    <w:rsid w:val="387D5518"/>
    <w:rsid w:val="3DBE648E"/>
    <w:rsid w:val="3F4E4005"/>
    <w:rsid w:val="3F5A34EF"/>
    <w:rsid w:val="42DA2397"/>
    <w:rsid w:val="449D5E68"/>
    <w:rsid w:val="479DBDB1"/>
    <w:rsid w:val="4BF6EF98"/>
    <w:rsid w:val="5000451E"/>
    <w:rsid w:val="50A6784D"/>
    <w:rsid w:val="51F49AEB"/>
    <w:rsid w:val="524248AE"/>
    <w:rsid w:val="53DE190F"/>
    <w:rsid w:val="57132108"/>
    <w:rsid w:val="5744ECFA"/>
    <w:rsid w:val="5BA30935"/>
    <w:rsid w:val="5BC61CD3"/>
    <w:rsid w:val="5F36D682"/>
    <w:rsid w:val="5FBD9564"/>
    <w:rsid w:val="6403EAA7"/>
    <w:rsid w:val="64D798DB"/>
    <w:rsid w:val="6673693C"/>
    <w:rsid w:val="674A6D65"/>
    <w:rsid w:val="67F1E35B"/>
    <w:rsid w:val="687E9890"/>
    <w:rsid w:val="6A8F631C"/>
    <w:rsid w:val="6BA5939F"/>
    <w:rsid w:val="6C58B5F7"/>
    <w:rsid w:val="6C5E33A1"/>
    <w:rsid w:val="6CFF8B32"/>
    <w:rsid w:val="73F70CDF"/>
    <w:rsid w:val="7726E0CA"/>
    <w:rsid w:val="78FBCA18"/>
    <w:rsid w:val="7A5E818C"/>
    <w:rsid w:val="7EE79CC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A86198"/>
  <w15:chartTrackingRefBased/>
  <w15:docId w15:val="{336705CD-E370-402E-8A09-AA805104B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vi-VN"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8C7"/>
    <w:rPr>
      <w:rFonts w:asciiTheme="majorHAnsi" w:hAnsiTheme="majorHAnsi"/>
      <w:sz w:val="28"/>
    </w:rPr>
  </w:style>
  <w:style w:type="paragraph" w:styleId="Heading1">
    <w:name w:val="heading 1"/>
    <w:basedOn w:val="Normal"/>
    <w:next w:val="Normal"/>
    <w:link w:val="Heading1Char"/>
    <w:uiPriority w:val="9"/>
    <w:qFormat/>
    <w:rsid w:val="001A511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3A4C"/>
    <w:pPr>
      <w:keepNext/>
      <w:keepLines/>
      <w:spacing w:before="40" w:after="0"/>
      <w:ind w:firstLine="720"/>
      <w:outlineLvl w:val="1"/>
    </w:pPr>
    <w:rPr>
      <w:rFonts w:eastAsiaTheme="majorEastAsia" w:cstheme="majorBidi"/>
      <w:b/>
      <w:color w:val="000000" w:themeColor="text1"/>
      <w:sz w:val="30"/>
      <w:szCs w:val="26"/>
      <w:lang w:val="en-US"/>
    </w:rPr>
  </w:style>
  <w:style w:type="paragraph" w:styleId="Heading3">
    <w:name w:val="heading 3"/>
    <w:basedOn w:val="Normal"/>
    <w:next w:val="Normal"/>
    <w:link w:val="Heading3Char"/>
    <w:uiPriority w:val="9"/>
    <w:unhideWhenUsed/>
    <w:qFormat/>
    <w:rsid w:val="00C029C1"/>
    <w:pPr>
      <w:keepNext/>
      <w:keepLines/>
      <w:spacing w:before="40" w:after="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113"/>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2B3A4C"/>
    <w:rPr>
      <w:rFonts w:asciiTheme="majorHAnsi" w:eastAsiaTheme="majorEastAsia" w:hAnsiTheme="majorHAnsi" w:cstheme="majorBidi"/>
      <w:b/>
      <w:color w:val="000000" w:themeColor="text1"/>
      <w:sz w:val="30"/>
      <w:szCs w:val="26"/>
      <w:lang w:val="en-US"/>
    </w:rPr>
  </w:style>
  <w:style w:type="character" w:customStyle="1" w:styleId="Heading3Char">
    <w:name w:val="Heading 3 Char"/>
    <w:basedOn w:val="DefaultParagraphFont"/>
    <w:link w:val="Heading3"/>
    <w:uiPriority w:val="9"/>
    <w:rsid w:val="00C029C1"/>
    <w:rPr>
      <w:rFonts w:asciiTheme="majorHAnsi" w:eastAsiaTheme="majorEastAsia" w:hAnsiTheme="majorHAnsi" w:cstheme="majorBidi"/>
      <w:b/>
      <w:color w:val="000000" w:themeColor="text1"/>
      <w:sz w:val="28"/>
    </w:rPr>
  </w:style>
  <w:style w:type="paragraph" w:styleId="ListParagraph">
    <w:name w:val="List Paragraph"/>
    <w:basedOn w:val="Normal"/>
    <w:uiPriority w:val="34"/>
    <w:qFormat/>
    <w:rsid w:val="00190A6B"/>
    <w:pPr>
      <w:ind w:left="720"/>
      <w:contextualSpacing/>
    </w:pPr>
  </w:style>
  <w:style w:type="paragraph" w:styleId="NormalWeb">
    <w:name w:val="Normal (Web)"/>
    <w:basedOn w:val="Normal"/>
    <w:uiPriority w:val="99"/>
    <w:semiHidden/>
    <w:unhideWhenUsed/>
    <w:rsid w:val="00ED33FC"/>
    <w:pPr>
      <w:spacing w:before="100" w:beforeAutospacing="1" w:after="100" w:afterAutospacing="1" w:line="240" w:lineRule="auto"/>
    </w:pPr>
    <w:rPr>
      <w:rFonts w:ascii="Times New Roman" w:eastAsia="Times New Roman" w:hAnsi="Times New Roman" w:cs="Times New Roman"/>
      <w:sz w:val="24"/>
      <w:lang w:val="en-US"/>
    </w:rPr>
  </w:style>
  <w:style w:type="character" w:styleId="Strong">
    <w:name w:val="Strong"/>
    <w:basedOn w:val="DefaultParagraphFont"/>
    <w:uiPriority w:val="22"/>
    <w:qFormat/>
    <w:rsid w:val="00ED33FC"/>
    <w:rPr>
      <w:b/>
      <w:bCs/>
    </w:rPr>
  </w:style>
  <w:style w:type="table" w:styleId="TableGrid">
    <w:name w:val="Table Grid"/>
    <w:basedOn w:val="TableNormal"/>
    <w:uiPriority w:val="39"/>
    <w:rsid w:val="000A78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D26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A76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A7611"/>
    <w:rPr>
      <w:rFonts w:ascii="Courier New" w:eastAsia="Times New Roman" w:hAnsi="Courier New" w:cs="Courier New"/>
      <w:sz w:val="20"/>
      <w:szCs w:val="20"/>
      <w:lang w:val="en-US"/>
    </w:rPr>
  </w:style>
  <w:style w:type="character" w:customStyle="1" w:styleId="ansi-red-intense-fg">
    <w:name w:val="ansi-red-intense-fg"/>
    <w:basedOn w:val="DefaultParagraphFont"/>
    <w:rsid w:val="002A7611"/>
  </w:style>
  <w:style w:type="paragraph" w:styleId="NoSpacing">
    <w:name w:val="No Spacing"/>
    <w:uiPriority w:val="1"/>
    <w:qFormat/>
    <w:rsid w:val="007C0842"/>
    <w:pPr>
      <w:spacing w:after="0" w:line="240" w:lineRule="auto"/>
    </w:pPr>
    <w:rPr>
      <w:rFonts w:asciiTheme="majorHAnsi" w:hAnsiTheme="majorHAnsi"/>
      <w:sz w:val="28"/>
    </w:rPr>
  </w:style>
  <w:style w:type="character" w:styleId="Emphasis">
    <w:name w:val="Emphasis"/>
    <w:basedOn w:val="DefaultParagraphFont"/>
    <w:uiPriority w:val="20"/>
    <w:qFormat/>
    <w:rsid w:val="00CF30C5"/>
    <w:rPr>
      <w:i/>
      <w:iCs/>
    </w:rPr>
  </w:style>
  <w:style w:type="character" w:styleId="Hyperlink">
    <w:name w:val="Hyperlink"/>
    <w:basedOn w:val="DefaultParagraphFont"/>
    <w:uiPriority w:val="99"/>
    <w:unhideWhenUsed/>
    <w:rsid w:val="00316131"/>
    <w:rPr>
      <w:color w:val="467886" w:themeColor="hyperlink"/>
      <w:u w:val="single"/>
    </w:rPr>
  </w:style>
  <w:style w:type="character" w:styleId="UnresolvedMention">
    <w:name w:val="Unresolved Mention"/>
    <w:basedOn w:val="DefaultParagraphFont"/>
    <w:uiPriority w:val="99"/>
    <w:semiHidden/>
    <w:unhideWhenUsed/>
    <w:rsid w:val="00316131"/>
    <w:rPr>
      <w:color w:val="605E5C"/>
      <w:shd w:val="clear" w:color="auto" w:fill="E1DFDD"/>
    </w:rPr>
  </w:style>
  <w:style w:type="paragraph" w:styleId="Caption">
    <w:name w:val="caption"/>
    <w:basedOn w:val="Normal"/>
    <w:next w:val="Normal"/>
    <w:uiPriority w:val="35"/>
    <w:unhideWhenUsed/>
    <w:qFormat/>
    <w:rsid w:val="00D007BD"/>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3F7A34"/>
    <w:pPr>
      <w:spacing w:line="259" w:lineRule="auto"/>
      <w:outlineLvl w:val="9"/>
    </w:pPr>
    <w:rPr>
      <w:b w:val="0"/>
      <w:color w:val="0F4761" w:themeColor="accent1" w:themeShade="BF"/>
      <w:lang w:val="en-US"/>
    </w:rPr>
  </w:style>
  <w:style w:type="character" w:customStyle="1" w:styleId="katex-mathml">
    <w:name w:val="katex-mathml"/>
    <w:basedOn w:val="DefaultParagraphFont"/>
    <w:rsid w:val="00CF6F9F"/>
  </w:style>
  <w:style w:type="character" w:customStyle="1" w:styleId="mord">
    <w:name w:val="mord"/>
    <w:basedOn w:val="DefaultParagraphFont"/>
    <w:rsid w:val="00CF6F9F"/>
  </w:style>
  <w:style w:type="character" w:customStyle="1" w:styleId="mrel">
    <w:name w:val="mrel"/>
    <w:basedOn w:val="DefaultParagraphFont"/>
    <w:rsid w:val="00CF6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091802">
      <w:bodyDiv w:val="1"/>
      <w:marLeft w:val="0"/>
      <w:marRight w:val="0"/>
      <w:marTop w:val="0"/>
      <w:marBottom w:val="0"/>
      <w:divBdr>
        <w:top w:val="none" w:sz="0" w:space="0" w:color="auto"/>
        <w:left w:val="none" w:sz="0" w:space="0" w:color="auto"/>
        <w:bottom w:val="none" w:sz="0" w:space="0" w:color="auto"/>
        <w:right w:val="none" w:sz="0" w:space="0" w:color="auto"/>
      </w:divBdr>
    </w:div>
    <w:div w:id="444229348">
      <w:bodyDiv w:val="1"/>
      <w:marLeft w:val="0"/>
      <w:marRight w:val="0"/>
      <w:marTop w:val="0"/>
      <w:marBottom w:val="0"/>
      <w:divBdr>
        <w:top w:val="none" w:sz="0" w:space="0" w:color="auto"/>
        <w:left w:val="none" w:sz="0" w:space="0" w:color="auto"/>
        <w:bottom w:val="none" w:sz="0" w:space="0" w:color="auto"/>
        <w:right w:val="none" w:sz="0" w:space="0" w:color="auto"/>
      </w:divBdr>
    </w:div>
    <w:div w:id="586766701">
      <w:bodyDiv w:val="1"/>
      <w:marLeft w:val="0"/>
      <w:marRight w:val="0"/>
      <w:marTop w:val="0"/>
      <w:marBottom w:val="0"/>
      <w:divBdr>
        <w:top w:val="none" w:sz="0" w:space="0" w:color="auto"/>
        <w:left w:val="none" w:sz="0" w:space="0" w:color="auto"/>
        <w:bottom w:val="none" w:sz="0" w:space="0" w:color="auto"/>
        <w:right w:val="none" w:sz="0" w:space="0" w:color="auto"/>
      </w:divBdr>
    </w:div>
    <w:div w:id="599332696">
      <w:bodyDiv w:val="1"/>
      <w:marLeft w:val="0"/>
      <w:marRight w:val="0"/>
      <w:marTop w:val="0"/>
      <w:marBottom w:val="0"/>
      <w:divBdr>
        <w:top w:val="none" w:sz="0" w:space="0" w:color="auto"/>
        <w:left w:val="none" w:sz="0" w:space="0" w:color="auto"/>
        <w:bottom w:val="none" w:sz="0" w:space="0" w:color="auto"/>
        <w:right w:val="none" w:sz="0" w:space="0" w:color="auto"/>
      </w:divBdr>
    </w:div>
    <w:div w:id="731389816">
      <w:bodyDiv w:val="1"/>
      <w:marLeft w:val="0"/>
      <w:marRight w:val="0"/>
      <w:marTop w:val="0"/>
      <w:marBottom w:val="0"/>
      <w:divBdr>
        <w:top w:val="none" w:sz="0" w:space="0" w:color="auto"/>
        <w:left w:val="none" w:sz="0" w:space="0" w:color="auto"/>
        <w:bottom w:val="none" w:sz="0" w:space="0" w:color="auto"/>
        <w:right w:val="none" w:sz="0" w:space="0" w:color="auto"/>
      </w:divBdr>
    </w:div>
    <w:div w:id="777873710">
      <w:bodyDiv w:val="1"/>
      <w:marLeft w:val="0"/>
      <w:marRight w:val="0"/>
      <w:marTop w:val="0"/>
      <w:marBottom w:val="0"/>
      <w:divBdr>
        <w:top w:val="none" w:sz="0" w:space="0" w:color="auto"/>
        <w:left w:val="none" w:sz="0" w:space="0" w:color="auto"/>
        <w:bottom w:val="none" w:sz="0" w:space="0" w:color="auto"/>
        <w:right w:val="none" w:sz="0" w:space="0" w:color="auto"/>
      </w:divBdr>
    </w:div>
    <w:div w:id="780148649">
      <w:bodyDiv w:val="1"/>
      <w:marLeft w:val="0"/>
      <w:marRight w:val="0"/>
      <w:marTop w:val="0"/>
      <w:marBottom w:val="0"/>
      <w:divBdr>
        <w:top w:val="none" w:sz="0" w:space="0" w:color="auto"/>
        <w:left w:val="none" w:sz="0" w:space="0" w:color="auto"/>
        <w:bottom w:val="none" w:sz="0" w:space="0" w:color="auto"/>
        <w:right w:val="none" w:sz="0" w:space="0" w:color="auto"/>
      </w:divBdr>
    </w:div>
    <w:div w:id="927883136">
      <w:bodyDiv w:val="1"/>
      <w:marLeft w:val="0"/>
      <w:marRight w:val="0"/>
      <w:marTop w:val="0"/>
      <w:marBottom w:val="0"/>
      <w:divBdr>
        <w:top w:val="none" w:sz="0" w:space="0" w:color="auto"/>
        <w:left w:val="none" w:sz="0" w:space="0" w:color="auto"/>
        <w:bottom w:val="none" w:sz="0" w:space="0" w:color="auto"/>
        <w:right w:val="none" w:sz="0" w:space="0" w:color="auto"/>
      </w:divBdr>
    </w:div>
    <w:div w:id="1102914944">
      <w:bodyDiv w:val="1"/>
      <w:marLeft w:val="0"/>
      <w:marRight w:val="0"/>
      <w:marTop w:val="0"/>
      <w:marBottom w:val="0"/>
      <w:divBdr>
        <w:top w:val="none" w:sz="0" w:space="0" w:color="auto"/>
        <w:left w:val="none" w:sz="0" w:space="0" w:color="auto"/>
        <w:bottom w:val="none" w:sz="0" w:space="0" w:color="auto"/>
        <w:right w:val="none" w:sz="0" w:space="0" w:color="auto"/>
      </w:divBdr>
    </w:div>
    <w:div w:id="1184174763">
      <w:bodyDiv w:val="1"/>
      <w:marLeft w:val="0"/>
      <w:marRight w:val="0"/>
      <w:marTop w:val="0"/>
      <w:marBottom w:val="0"/>
      <w:divBdr>
        <w:top w:val="none" w:sz="0" w:space="0" w:color="auto"/>
        <w:left w:val="none" w:sz="0" w:space="0" w:color="auto"/>
        <w:bottom w:val="none" w:sz="0" w:space="0" w:color="auto"/>
        <w:right w:val="none" w:sz="0" w:space="0" w:color="auto"/>
      </w:divBdr>
    </w:div>
    <w:div w:id="1222398780">
      <w:bodyDiv w:val="1"/>
      <w:marLeft w:val="0"/>
      <w:marRight w:val="0"/>
      <w:marTop w:val="0"/>
      <w:marBottom w:val="0"/>
      <w:divBdr>
        <w:top w:val="none" w:sz="0" w:space="0" w:color="auto"/>
        <w:left w:val="none" w:sz="0" w:space="0" w:color="auto"/>
        <w:bottom w:val="none" w:sz="0" w:space="0" w:color="auto"/>
        <w:right w:val="none" w:sz="0" w:space="0" w:color="auto"/>
      </w:divBdr>
    </w:div>
    <w:div w:id="1271006215">
      <w:bodyDiv w:val="1"/>
      <w:marLeft w:val="0"/>
      <w:marRight w:val="0"/>
      <w:marTop w:val="0"/>
      <w:marBottom w:val="0"/>
      <w:divBdr>
        <w:top w:val="none" w:sz="0" w:space="0" w:color="auto"/>
        <w:left w:val="none" w:sz="0" w:space="0" w:color="auto"/>
        <w:bottom w:val="none" w:sz="0" w:space="0" w:color="auto"/>
        <w:right w:val="none" w:sz="0" w:space="0" w:color="auto"/>
      </w:divBdr>
    </w:div>
    <w:div w:id="1394354430">
      <w:bodyDiv w:val="1"/>
      <w:marLeft w:val="0"/>
      <w:marRight w:val="0"/>
      <w:marTop w:val="0"/>
      <w:marBottom w:val="0"/>
      <w:divBdr>
        <w:top w:val="none" w:sz="0" w:space="0" w:color="auto"/>
        <w:left w:val="none" w:sz="0" w:space="0" w:color="auto"/>
        <w:bottom w:val="none" w:sz="0" w:space="0" w:color="auto"/>
        <w:right w:val="none" w:sz="0" w:space="0" w:color="auto"/>
      </w:divBdr>
    </w:div>
    <w:div w:id="1416129820">
      <w:bodyDiv w:val="1"/>
      <w:marLeft w:val="0"/>
      <w:marRight w:val="0"/>
      <w:marTop w:val="0"/>
      <w:marBottom w:val="0"/>
      <w:divBdr>
        <w:top w:val="none" w:sz="0" w:space="0" w:color="auto"/>
        <w:left w:val="none" w:sz="0" w:space="0" w:color="auto"/>
        <w:bottom w:val="none" w:sz="0" w:space="0" w:color="auto"/>
        <w:right w:val="none" w:sz="0" w:space="0" w:color="auto"/>
      </w:divBdr>
    </w:div>
    <w:div w:id="1596746413">
      <w:bodyDiv w:val="1"/>
      <w:marLeft w:val="0"/>
      <w:marRight w:val="0"/>
      <w:marTop w:val="0"/>
      <w:marBottom w:val="0"/>
      <w:divBdr>
        <w:top w:val="none" w:sz="0" w:space="0" w:color="auto"/>
        <w:left w:val="none" w:sz="0" w:space="0" w:color="auto"/>
        <w:bottom w:val="none" w:sz="0" w:space="0" w:color="auto"/>
        <w:right w:val="none" w:sz="0" w:space="0" w:color="auto"/>
      </w:divBdr>
    </w:div>
    <w:div w:id="1692995245">
      <w:bodyDiv w:val="1"/>
      <w:marLeft w:val="0"/>
      <w:marRight w:val="0"/>
      <w:marTop w:val="0"/>
      <w:marBottom w:val="0"/>
      <w:divBdr>
        <w:top w:val="none" w:sz="0" w:space="0" w:color="auto"/>
        <w:left w:val="none" w:sz="0" w:space="0" w:color="auto"/>
        <w:bottom w:val="none" w:sz="0" w:space="0" w:color="auto"/>
        <w:right w:val="none" w:sz="0" w:space="0" w:color="auto"/>
      </w:divBdr>
    </w:div>
    <w:div w:id="1725443555">
      <w:bodyDiv w:val="1"/>
      <w:marLeft w:val="0"/>
      <w:marRight w:val="0"/>
      <w:marTop w:val="0"/>
      <w:marBottom w:val="0"/>
      <w:divBdr>
        <w:top w:val="none" w:sz="0" w:space="0" w:color="auto"/>
        <w:left w:val="none" w:sz="0" w:space="0" w:color="auto"/>
        <w:bottom w:val="none" w:sz="0" w:space="0" w:color="auto"/>
        <w:right w:val="none" w:sz="0" w:space="0" w:color="auto"/>
      </w:divBdr>
    </w:div>
    <w:div w:id="1791704860">
      <w:bodyDiv w:val="1"/>
      <w:marLeft w:val="0"/>
      <w:marRight w:val="0"/>
      <w:marTop w:val="0"/>
      <w:marBottom w:val="0"/>
      <w:divBdr>
        <w:top w:val="none" w:sz="0" w:space="0" w:color="auto"/>
        <w:left w:val="none" w:sz="0" w:space="0" w:color="auto"/>
        <w:bottom w:val="none" w:sz="0" w:space="0" w:color="auto"/>
        <w:right w:val="none" w:sz="0" w:space="0" w:color="auto"/>
      </w:divBdr>
    </w:div>
    <w:div w:id="2049991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hyperlink" Target="https://typeset.io/papers/fast-svm-training-using-edge-detection-on-very-large-4xo9qvfp6l"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hyperlink" Target="https://www.kaggle.com/datasets/syedanwarafridi/vehicle-sales-data"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3CD05-7111-4395-8E19-31A9DDD10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70</Pages>
  <Words>4862</Words>
  <Characters>27717</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Mạnh Hùng</dc:creator>
  <cp:keywords/>
  <dc:description/>
  <cp:lastModifiedBy>Phùng Thiên Phúc</cp:lastModifiedBy>
  <cp:revision>2</cp:revision>
  <cp:lastPrinted>2024-05-27T16:18:00Z</cp:lastPrinted>
  <dcterms:created xsi:type="dcterms:W3CDTF">2024-06-02T16:03:00Z</dcterms:created>
  <dcterms:modified xsi:type="dcterms:W3CDTF">2024-06-02T16:03:00Z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bf5cae8748454c281279feefa3bbd095b538003e0ce9461bdbe17baf34593bbc</vt:lpwstr>
  </property>
</Properties>
</file>